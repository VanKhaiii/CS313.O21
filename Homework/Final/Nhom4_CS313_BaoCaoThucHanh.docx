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BBF2CE" w14:textId="77777777" w:rsidR="00925D5D" w:rsidRPr="001C729C" w:rsidRDefault="00925D5D" w:rsidP="00925D5D">
      <w:pPr>
        <w:jc w:val="center"/>
        <w:rPr>
          <w:rFonts w:cs="Times New Roman"/>
          <w:b/>
        </w:rPr>
      </w:pPr>
      <w:r w:rsidRPr="001C729C">
        <w:rPr>
          <w:rFonts w:cs="Times New Roman"/>
          <w:b/>
          <w:noProof/>
          <w:bdr w:val="none" w:sz="0" w:space="0" w:color="auto" w:frame="1"/>
        </w:rPr>
        <w:drawing>
          <wp:anchor distT="0" distB="0" distL="114300" distR="114300" simplePos="0" relativeHeight="251658240" behindDoc="1" locked="0" layoutInCell="1" allowOverlap="1" wp14:anchorId="003FC89F" wp14:editId="2A002D84">
            <wp:simplePos x="0" y="0"/>
            <wp:positionH relativeFrom="margin">
              <wp:posOffset>-263525</wp:posOffset>
            </wp:positionH>
            <wp:positionV relativeFrom="paragraph">
              <wp:posOffset>-127635</wp:posOffset>
            </wp:positionV>
            <wp:extent cx="6027420" cy="7901940"/>
            <wp:effectExtent l="0" t="0" r="0" b="3810"/>
            <wp:wrapNone/>
            <wp:docPr id="2141474147" name="Picture 3" descr="A black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74147" name="Picture 3" descr="A black screen with a black bord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7420" cy="7901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729C">
        <w:rPr>
          <w:rFonts w:cs="Times New Roman"/>
          <w:b/>
        </w:rPr>
        <w:t>ĐẠI HỌC QUỐC GIA THÀNH PHỐ HỒ CHÍ MINH</w:t>
      </w:r>
    </w:p>
    <w:p w14:paraId="3B5EA96B" w14:textId="77777777" w:rsidR="00925D5D" w:rsidRPr="001C729C" w:rsidRDefault="00925D5D" w:rsidP="00925D5D">
      <w:pPr>
        <w:jc w:val="center"/>
        <w:rPr>
          <w:rFonts w:cs="Times New Roman"/>
          <w:b/>
        </w:rPr>
      </w:pPr>
      <w:r w:rsidRPr="001C729C">
        <w:rPr>
          <w:rFonts w:cs="Times New Roman"/>
          <w:b/>
        </w:rPr>
        <w:t>TRƯỜNG ĐẠI HỌC CÔNG NGHỆ THÔNG TIN</w:t>
      </w:r>
    </w:p>
    <w:p w14:paraId="39964CF5" w14:textId="77777777" w:rsidR="00925D5D" w:rsidRPr="001C729C" w:rsidRDefault="00925D5D" w:rsidP="00925D5D">
      <w:pPr>
        <w:jc w:val="center"/>
        <w:rPr>
          <w:rFonts w:cs="Times New Roman"/>
          <w:b/>
        </w:rPr>
      </w:pPr>
      <w:r w:rsidRPr="001C729C">
        <w:rPr>
          <w:rFonts w:cs="Times New Roman"/>
          <w:b/>
        </w:rPr>
        <w:t>KHOA KHOA HỌC MÁY TÍNH</w:t>
      </w:r>
    </w:p>
    <w:p w14:paraId="561319BC" w14:textId="77777777" w:rsidR="00925D5D" w:rsidRPr="001C729C" w:rsidRDefault="00925D5D" w:rsidP="00925D5D">
      <w:pPr>
        <w:jc w:val="center"/>
        <w:rPr>
          <w:rFonts w:cs="Times New Roman"/>
          <w:b/>
        </w:rPr>
      </w:pPr>
    </w:p>
    <w:p w14:paraId="35CF2D1F" w14:textId="77777777" w:rsidR="00925D5D" w:rsidRPr="001C729C" w:rsidRDefault="00925D5D" w:rsidP="00925D5D">
      <w:pPr>
        <w:jc w:val="center"/>
        <w:rPr>
          <w:rFonts w:cs="Times New Roman"/>
        </w:rPr>
      </w:pPr>
      <w:r w:rsidRPr="001C729C">
        <w:rPr>
          <w:rFonts w:cs="Times New Roman"/>
          <w:noProof/>
        </w:rPr>
        <w:drawing>
          <wp:inline distT="0" distB="0" distL="0" distR="0" wp14:anchorId="63DEEBCE" wp14:editId="7A0937AB">
            <wp:extent cx="1404000" cy="1153286"/>
            <wp:effectExtent l="0" t="0" r="0" b="0"/>
            <wp:docPr id="6" name="image5.png" descr="A blue logo with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png" descr="A blue logo with a black background&#10;&#10;Description automatically generated with low confidence"/>
                    <pic:cNvPicPr preferRelativeResize="0"/>
                  </pic:nvPicPr>
                  <pic:blipFill>
                    <a:blip r:embed="rId13"/>
                    <a:srcRect/>
                    <a:stretch>
                      <a:fillRect/>
                    </a:stretch>
                  </pic:blipFill>
                  <pic:spPr>
                    <a:xfrm>
                      <a:off x="0" y="0"/>
                      <a:ext cx="1404000" cy="1153286"/>
                    </a:xfrm>
                    <a:prstGeom prst="rect">
                      <a:avLst/>
                    </a:prstGeom>
                    <a:ln/>
                  </pic:spPr>
                </pic:pic>
              </a:graphicData>
            </a:graphic>
          </wp:inline>
        </w:drawing>
      </w:r>
    </w:p>
    <w:p w14:paraId="4C99F81D" w14:textId="3BF8FFC5" w:rsidR="00925D5D" w:rsidRPr="001C729C" w:rsidRDefault="00925D5D" w:rsidP="00F6464D">
      <w:pPr>
        <w:tabs>
          <w:tab w:val="left" w:pos="5136"/>
        </w:tabs>
        <w:rPr>
          <w:rFonts w:cs="Times New Roman"/>
        </w:rPr>
      </w:pPr>
      <w:r w:rsidRPr="001C729C">
        <w:rPr>
          <w:rFonts w:cs="Times New Roman"/>
        </w:rPr>
        <w:tab/>
      </w:r>
    </w:p>
    <w:p w14:paraId="49D04BF3" w14:textId="77777777" w:rsidR="00925D5D" w:rsidRPr="001C729C" w:rsidRDefault="00925D5D" w:rsidP="00925D5D">
      <w:pPr>
        <w:jc w:val="center"/>
        <w:rPr>
          <w:rFonts w:cs="Times New Roman"/>
          <w:b/>
          <w:bCs/>
          <w:sz w:val="36"/>
          <w:szCs w:val="36"/>
        </w:rPr>
      </w:pPr>
      <w:r w:rsidRPr="001C729C">
        <w:rPr>
          <w:rFonts w:cs="Times New Roman"/>
          <w:b/>
          <w:bCs/>
          <w:sz w:val="36"/>
          <w:szCs w:val="36"/>
        </w:rPr>
        <w:t>ĐỀ TÀI: HỆ THỐNG KHUYẾN NGHỊ KHÓA HỌC CHO NỀN TẢNG HỌC TẬP TRỰC TUYẾN</w:t>
      </w:r>
    </w:p>
    <w:p w14:paraId="56FE73D4" w14:textId="77777777" w:rsidR="00925D5D" w:rsidRPr="001C729C" w:rsidRDefault="00925D5D" w:rsidP="00925D5D">
      <w:pPr>
        <w:jc w:val="center"/>
        <w:rPr>
          <w:rFonts w:cs="Times New Roman"/>
          <w:b/>
          <w:bCs/>
        </w:rPr>
      </w:pPr>
      <w:r w:rsidRPr="001C729C">
        <w:rPr>
          <w:rFonts w:cs="Times New Roman"/>
          <w:b/>
          <w:bCs/>
        </w:rPr>
        <w:t>BÁO CÁO PHÂN TÍCH BỘ DỮ LIỆU</w:t>
      </w:r>
    </w:p>
    <w:p w14:paraId="13BC43BC" w14:textId="77777777" w:rsidR="00925D5D" w:rsidRPr="001C729C" w:rsidRDefault="00925D5D" w:rsidP="00F6464D">
      <w:pPr>
        <w:rPr>
          <w:rFonts w:cs="Times New Roman"/>
          <w:b/>
          <w:bCs/>
        </w:rPr>
      </w:pPr>
    </w:p>
    <w:p w14:paraId="387F51E6" w14:textId="1877C372" w:rsidR="00925D5D" w:rsidRPr="001C729C" w:rsidRDefault="00925D5D" w:rsidP="00925D5D">
      <w:pPr>
        <w:jc w:val="center"/>
        <w:rPr>
          <w:rFonts w:cs="Times New Roman"/>
          <w:b/>
        </w:rPr>
      </w:pPr>
      <w:r w:rsidRPr="001C729C">
        <w:rPr>
          <w:rFonts w:cs="Times New Roman"/>
          <w:b/>
        </w:rPr>
        <w:t xml:space="preserve">MÔN HỌC: KHAI </w:t>
      </w:r>
      <w:r w:rsidR="00593120" w:rsidRPr="001C729C">
        <w:rPr>
          <w:rFonts w:cs="Times New Roman"/>
          <w:b/>
        </w:rPr>
        <w:t>THÁC</w:t>
      </w:r>
      <w:r w:rsidR="00593120" w:rsidRPr="001C729C">
        <w:rPr>
          <w:rFonts w:cs="Times New Roman"/>
          <w:b/>
          <w:lang w:val="vi-VN"/>
        </w:rPr>
        <w:t xml:space="preserve"> </w:t>
      </w:r>
      <w:r w:rsidRPr="001C729C">
        <w:rPr>
          <w:rFonts w:cs="Times New Roman"/>
          <w:b/>
        </w:rPr>
        <w:t>DỮ LIỆU VÀ ỨNG DỤNG (CS313)</w:t>
      </w:r>
    </w:p>
    <w:p w14:paraId="0775ACCA" w14:textId="77777777" w:rsidR="00925D5D" w:rsidRPr="001C729C" w:rsidRDefault="00925D5D" w:rsidP="00925D5D">
      <w:pPr>
        <w:jc w:val="center"/>
        <w:rPr>
          <w:rFonts w:cs="Times New Roman"/>
          <w:b/>
        </w:rPr>
      </w:pPr>
    </w:p>
    <w:p w14:paraId="487278C1" w14:textId="77777777" w:rsidR="00925D5D" w:rsidRPr="001C729C" w:rsidRDefault="00925D5D" w:rsidP="00925D5D">
      <w:pPr>
        <w:tabs>
          <w:tab w:val="left" w:pos="4025"/>
          <w:tab w:val="center" w:pos="4560"/>
        </w:tabs>
        <w:jc w:val="center"/>
        <w:rPr>
          <w:rFonts w:cs="Times New Roman"/>
          <w:b/>
          <w:bCs/>
        </w:rPr>
      </w:pPr>
      <w:r w:rsidRPr="001C729C">
        <w:rPr>
          <w:rFonts w:cs="Times New Roman"/>
          <w:b/>
          <w:bCs/>
        </w:rPr>
        <w:t>Nhóm 4</w:t>
      </w:r>
    </w:p>
    <w:p w14:paraId="6A8F66DE" w14:textId="77777777" w:rsidR="00925D5D" w:rsidRPr="001C729C" w:rsidRDefault="00925D5D" w:rsidP="00925D5D">
      <w:pPr>
        <w:jc w:val="center"/>
        <w:rPr>
          <w:rFonts w:cs="Times New Roman"/>
          <w:b/>
          <w:bCs/>
        </w:rPr>
      </w:pPr>
    </w:p>
    <w:p w14:paraId="1A6A3BED" w14:textId="77777777" w:rsidR="00925D5D" w:rsidRPr="001C729C" w:rsidRDefault="00925D5D" w:rsidP="00925D5D">
      <w:pPr>
        <w:jc w:val="center"/>
        <w:rPr>
          <w:rFonts w:cs="Times New Roman"/>
          <w:b/>
          <w:bCs/>
        </w:rPr>
      </w:pPr>
      <w:r w:rsidRPr="001C729C">
        <w:rPr>
          <w:rFonts w:cs="Times New Roman"/>
          <w:b/>
          <w:bCs/>
        </w:rPr>
        <w:t>GVHD</w:t>
      </w:r>
    </w:p>
    <w:p w14:paraId="7889AE70" w14:textId="77777777" w:rsidR="00925D5D" w:rsidRPr="001C729C" w:rsidRDefault="00925D5D" w:rsidP="00925D5D">
      <w:pPr>
        <w:jc w:val="center"/>
        <w:rPr>
          <w:rFonts w:cs="Times New Roman"/>
        </w:rPr>
      </w:pPr>
      <w:r w:rsidRPr="001C729C">
        <w:rPr>
          <w:rFonts w:cs="Times New Roman"/>
        </w:rPr>
        <w:t>ThS. Nguyễn Anh Thư</w:t>
      </w:r>
    </w:p>
    <w:p w14:paraId="54F5F97E" w14:textId="77777777" w:rsidR="00925D5D" w:rsidRPr="001C729C" w:rsidRDefault="00925D5D" w:rsidP="00925D5D">
      <w:pPr>
        <w:jc w:val="center"/>
        <w:rPr>
          <w:rFonts w:cs="Times New Roman"/>
        </w:rPr>
      </w:pPr>
    </w:p>
    <w:p w14:paraId="7B714BE2" w14:textId="77777777" w:rsidR="00925D5D" w:rsidRPr="001C729C" w:rsidRDefault="00925D5D" w:rsidP="00925D5D">
      <w:pPr>
        <w:jc w:val="center"/>
        <w:rPr>
          <w:rFonts w:cs="Times New Roman"/>
        </w:rPr>
      </w:pPr>
      <w:r w:rsidRPr="001C729C">
        <w:rPr>
          <w:rFonts w:cs="Times New Roman"/>
          <w:b/>
        </w:rPr>
        <w:t>TP. HO CHI MINH, 6/2024</w:t>
      </w:r>
      <w:r w:rsidRPr="001C729C">
        <w:rPr>
          <w:rFonts w:cs="Times New Roman"/>
        </w:rPr>
        <w:br w:type="page"/>
      </w:r>
    </w:p>
    <w:p w14:paraId="781091A8" w14:textId="7F6413C4" w:rsidR="00925D5D" w:rsidRPr="001C729C" w:rsidRDefault="00925D5D" w:rsidP="00D30E24">
      <w:pPr>
        <w:pStyle w:val="Heading1NotNumbered"/>
        <w:rPr>
          <w:rFonts w:cs="Times New Roman"/>
        </w:rPr>
      </w:pPr>
      <w:r w:rsidRPr="001C729C">
        <w:rPr>
          <w:rFonts w:cs="Times New Roman"/>
          <w:lang w:val="vi-VN"/>
        </w:rPr>
        <w:lastRenderedPageBreak/>
        <w:t>DANH SÁCH THÀNH VIÊN</w:t>
      </w:r>
    </w:p>
    <w:tbl>
      <w:tblPr>
        <w:tblStyle w:val="LiBang"/>
        <w:tblW w:w="0" w:type="auto"/>
        <w:tblLook w:val="04A0" w:firstRow="1" w:lastRow="0" w:firstColumn="1" w:lastColumn="0" w:noHBand="0" w:noVBand="1"/>
      </w:tblPr>
      <w:tblGrid>
        <w:gridCol w:w="2911"/>
        <w:gridCol w:w="2926"/>
        <w:gridCol w:w="2940"/>
      </w:tblGrid>
      <w:tr w:rsidR="00D132BA" w:rsidRPr="001C729C" w14:paraId="2043F08B" w14:textId="77777777" w:rsidTr="00D132BA">
        <w:trPr>
          <w:trHeight w:val="720"/>
        </w:trPr>
        <w:tc>
          <w:tcPr>
            <w:tcW w:w="2911" w:type="dxa"/>
            <w:tcBorders>
              <w:top w:val="single" w:sz="4" w:space="0" w:color="auto"/>
              <w:left w:val="single" w:sz="4" w:space="0" w:color="auto"/>
              <w:bottom w:val="single" w:sz="4" w:space="0" w:color="auto"/>
              <w:right w:val="single" w:sz="4" w:space="0" w:color="auto"/>
            </w:tcBorders>
            <w:hideMark/>
          </w:tcPr>
          <w:p w14:paraId="2AF84B7F" w14:textId="77777777" w:rsidR="00D132BA" w:rsidRPr="001C729C" w:rsidRDefault="00D132BA">
            <w:pPr>
              <w:jc w:val="center"/>
              <w:rPr>
                <w:rFonts w:cs="Times New Roman"/>
                <w:b/>
                <w:bCs/>
                <w:lang w:val="vi-VN"/>
              </w:rPr>
            </w:pPr>
            <w:r w:rsidRPr="001C729C">
              <w:rPr>
                <w:rFonts w:cs="Times New Roman"/>
                <w:b/>
                <w:bCs/>
                <w:lang w:val="vi-VN"/>
              </w:rPr>
              <w:t>STT</w:t>
            </w:r>
          </w:p>
        </w:tc>
        <w:tc>
          <w:tcPr>
            <w:tcW w:w="2926" w:type="dxa"/>
            <w:tcBorders>
              <w:top w:val="single" w:sz="4" w:space="0" w:color="auto"/>
              <w:left w:val="single" w:sz="4" w:space="0" w:color="auto"/>
              <w:bottom w:val="single" w:sz="4" w:space="0" w:color="auto"/>
              <w:right w:val="single" w:sz="4" w:space="0" w:color="auto"/>
            </w:tcBorders>
            <w:hideMark/>
          </w:tcPr>
          <w:p w14:paraId="127522C7" w14:textId="77777777" w:rsidR="00D132BA" w:rsidRPr="001C729C" w:rsidRDefault="00D132BA">
            <w:pPr>
              <w:jc w:val="center"/>
              <w:rPr>
                <w:rFonts w:cs="Times New Roman"/>
                <w:b/>
                <w:bCs/>
                <w:lang w:val="vi-VN"/>
              </w:rPr>
            </w:pPr>
            <w:r w:rsidRPr="001C729C">
              <w:rPr>
                <w:rFonts w:cs="Times New Roman"/>
                <w:b/>
                <w:bCs/>
                <w:lang w:val="vi-VN"/>
              </w:rPr>
              <w:t>Họ và tên</w:t>
            </w:r>
          </w:p>
        </w:tc>
        <w:tc>
          <w:tcPr>
            <w:tcW w:w="2940" w:type="dxa"/>
            <w:tcBorders>
              <w:top w:val="single" w:sz="4" w:space="0" w:color="auto"/>
              <w:left w:val="single" w:sz="4" w:space="0" w:color="auto"/>
              <w:bottom w:val="single" w:sz="4" w:space="0" w:color="auto"/>
              <w:right w:val="single" w:sz="4" w:space="0" w:color="auto"/>
            </w:tcBorders>
            <w:hideMark/>
          </w:tcPr>
          <w:p w14:paraId="32C3E564" w14:textId="77777777" w:rsidR="00D132BA" w:rsidRPr="001C729C" w:rsidRDefault="00D132BA">
            <w:pPr>
              <w:jc w:val="center"/>
              <w:rPr>
                <w:rFonts w:cs="Times New Roman"/>
                <w:b/>
                <w:bCs/>
                <w:lang w:val="vi-VN"/>
              </w:rPr>
            </w:pPr>
            <w:r w:rsidRPr="001C729C">
              <w:rPr>
                <w:rFonts w:cs="Times New Roman"/>
                <w:b/>
                <w:bCs/>
                <w:lang w:val="vi-VN"/>
              </w:rPr>
              <w:t>MSSV</w:t>
            </w:r>
          </w:p>
        </w:tc>
      </w:tr>
      <w:tr w:rsidR="00D132BA" w:rsidRPr="001C729C" w14:paraId="1336FDD0" w14:textId="77777777" w:rsidTr="00D132BA">
        <w:trPr>
          <w:trHeight w:val="720"/>
        </w:trPr>
        <w:tc>
          <w:tcPr>
            <w:tcW w:w="2911" w:type="dxa"/>
            <w:tcBorders>
              <w:top w:val="single" w:sz="4" w:space="0" w:color="auto"/>
              <w:left w:val="single" w:sz="4" w:space="0" w:color="auto"/>
              <w:bottom w:val="single" w:sz="4" w:space="0" w:color="auto"/>
              <w:right w:val="single" w:sz="4" w:space="0" w:color="auto"/>
            </w:tcBorders>
            <w:hideMark/>
          </w:tcPr>
          <w:p w14:paraId="696FB559" w14:textId="77777777" w:rsidR="00D132BA" w:rsidRPr="001C729C" w:rsidRDefault="00D132BA">
            <w:pPr>
              <w:spacing w:line="276" w:lineRule="auto"/>
              <w:jc w:val="center"/>
              <w:rPr>
                <w:rFonts w:cs="Times New Roman"/>
                <w:lang w:val="vi-VN"/>
              </w:rPr>
            </w:pPr>
            <w:r w:rsidRPr="001C729C">
              <w:rPr>
                <w:rFonts w:cs="Times New Roman"/>
                <w:lang w:val="vi-VN"/>
              </w:rPr>
              <w:t>1</w:t>
            </w:r>
          </w:p>
        </w:tc>
        <w:tc>
          <w:tcPr>
            <w:tcW w:w="2926" w:type="dxa"/>
            <w:tcBorders>
              <w:top w:val="single" w:sz="4" w:space="0" w:color="auto"/>
              <w:left w:val="single" w:sz="4" w:space="0" w:color="auto"/>
              <w:bottom w:val="single" w:sz="4" w:space="0" w:color="auto"/>
              <w:right w:val="single" w:sz="4" w:space="0" w:color="auto"/>
            </w:tcBorders>
            <w:hideMark/>
          </w:tcPr>
          <w:p w14:paraId="7D8D01A7" w14:textId="77777777" w:rsidR="00D132BA" w:rsidRPr="001C729C" w:rsidRDefault="00D132BA">
            <w:pPr>
              <w:spacing w:line="276" w:lineRule="auto"/>
              <w:jc w:val="center"/>
              <w:rPr>
                <w:rFonts w:cs="Times New Roman"/>
                <w:lang w:val="vi-VN"/>
              </w:rPr>
            </w:pPr>
            <w:r w:rsidRPr="001C729C">
              <w:rPr>
                <w:rFonts w:cs="Times New Roman"/>
                <w:lang w:val="vi-VN"/>
              </w:rPr>
              <w:t>Đoàn Nhật Sang</w:t>
            </w:r>
          </w:p>
        </w:tc>
        <w:tc>
          <w:tcPr>
            <w:tcW w:w="2940" w:type="dxa"/>
            <w:tcBorders>
              <w:top w:val="single" w:sz="4" w:space="0" w:color="auto"/>
              <w:left w:val="single" w:sz="4" w:space="0" w:color="auto"/>
              <w:bottom w:val="single" w:sz="4" w:space="0" w:color="auto"/>
              <w:right w:val="single" w:sz="4" w:space="0" w:color="auto"/>
            </w:tcBorders>
          </w:tcPr>
          <w:p w14:paraId="25855A35" w14:textId="77777777" w:rsidR="00D132BA" w:rsidRPr="001C729C" w:rsidRDefault="00D132BA">
            <w:pPr>
              <w:spacing w:line="276" w:lineRule="auto"/>
              <w:jc w:val="center"/>
              <w:rPr>
                <w:rFonts w:cs="Times New Roman"/>
              </w:rPr>
            </w:pPr>
            <w:r w:rsidRPr="001C729C">
              <w:rPr>
                <w:rFonts w:cs="Times New Roman"/>
              </w:rPr>
              <w:t>21522542</w:t>
            </w:r>
          </w:p>
          <w:p w14:paraId="07E26485" w14:textId="77777777" w:rsidR="00D132BA" w:rsidRPr="001C729C" w:rsidRDefault="00D132BA">
            <w:pPr>
              <w:spacing w:line="276" w:lineRule="auto"/>
              <w:jc w:val="center"/>
              <w:rPr>
                <w:rFonts w:cs="Times New Roman"/>
                <w:lang w:val="vi-VN"/>
              </w:rPr>
            </w:pPr>
          </w:p>
        </w:tc>
      </w:tr>
      <w:tr w:rsidR="00D132BA" w:rsidRPr="001C729C" w14:paraId="61796CCC" w14:textId="77777777" w:rsidTr="00D132BA">
        <w:trPr>
          <w:trHeight w:val="720"/>
        </w:trPr>
        <w:tc>
          <w:tcPr>
            <w:tcW w:w="2911" w:type="dxa"/>
            <w:tcBorders>
              <w:top w:val="single" w:sz="4" w:space="0" w:color="auto"/>
              <w:left w:val="single" w:sz="4" w:space="0" w:color="auto"/>
              <w:bottom w:val="single" w:sz="4" w:space="0" w:color="auto"/>
              <w:right w:val="single" w:sz="4" w:space="0" w:color="auto"/>
            </w:tcBorders>
            <w:hideMark/>
          </w:tcPr>
          <w:p w14:paraId="3FB3D095" w14:textId="77777777" w:rsidR="00D132BA" w:rsidRPr="001C729C" w:rsidRDefault="00D132BA">
            <w:pPr>
              <w:spacing w:line="276" w:lineRule="auto"/>
              <w:jc w:val="center"/>
              <w:rPr>
                <w:rFonts w:cs="Times New Roman"/>
                <w:lang w:val="vi-VN"/>
              </w:rPr>
            </w:pPr>
            <w:r w:rsidRPr="001C729C">
              <w:rPr>
                <w:rFonts w:cs="Times New Roman"/>
                <w:lang w:val="vi-VN"/>
              </w:rPr>
              <w:t>2</w:t>
            </w:r>
          </w:p>
        </w:tc>
        <w:tc>
          <w:tcPr>
            <w:tcW w:w="2926" w:type="dxa"/>
            <w:tcBorders>
              <w:top w:val="single" w:sz="4" w:space="0" w:color="auto"/>
              <w:left w:val="single" w:sz="4" w:space="0" w:color="auto"/>
              <w:bottom w:val="single" w:sz="4" w:space="0" w:color="auto"/>
              <w:right w:val="single" w:sz="4" w:space="0" w:color="auto"/>
            </w:tcBorders>
            <w:hideMark/>
          </w:tcPr>
          <w:p w14:paraId="7055AA8F" w14:textId="77777777" w:rsidR="00D132BA" w:rsidRPr="001C729C" w:rsidRDefault="00D132BA">
            <w:pPr>
              <w:spacing w:line="276" w:lineRule="auto"/>
              <w:jc w:val="center"/>
              <w:rPr>
                <w:rFonts w:cs="Times New Roman"/>
                <w:lang w:val="vi-VN"/>
              </w:rPr>
            </w:pPr>
            <w:r w:rsidRPr="001C729C">
              <w:rPr>
                <w:rFonts w:cs="Times New Roman"/>
                <w:lang w:val="vi-VN"/>
              </w:rPr>
              <w:t>Trương Văn Khải</w:t>
            </w:r>
          </w:p>
        </w:tc>
        <w:tc>
          <w:tcPr>
            <w:tcW w:w="2940" w:type="dxa"/>
            <w:tcBorders>
              <w:top w:val="single" w:sz="4" w:space="0" w:color="auto"/>
              <w:left w:val="single" w:sz="4" w:space="0" w:color="auto"/>
              <w:bottom w:val="single" w:sz="4" w:space="0" w:color="auto"/>
              <w:right w:val="single" w:sz="4" w:space="0" w:color="auto"/>
            </w:tcBorders>
          </w:tcPr>
          <w:p w14:paraId="217D2643" w14:textId="77777777" w:rsidR="00D132BA" w:rsidRPr="001C729C" w:rsidRDefault="00D132BA">
            <w:pPr>
              <w:spacing w:line="276" w:lineRule="auto"/>
              <w:jc w:val="center"/>
              <w:rPr>
                <w:rFonts w:cs="Times New Roman"/>
              </w:rPr>
            </w:pPr>
            <w:r w:rsidRPr="001C729C">
              <w:rPr>
                <w:rFonts w:cs="Times New Roman"/>
              </w:rPr>
              <w:t>21520274</w:t>
            </w:r>
          </w:p>
          <w:p w14:paraId="5931AAFC" w14:textId="77777777" w:rsidR="00D132BA" w:rsidRPr="001C729C" w:rsidRDefault="00D132BA">
            <w:pPr>
              <w:spacing w:line="276" w:lineRule="auto"/>
              <w:jc w:val="center"/>
              <w:rPr>
                <w:rFonts w:cs="Times New Roman"/>
                <w:lang w:val="vi-VN"/>
              </w:rPr>
            </w:pPr>
          </w:p>
        </w:tc>
      </w:tr>
      <w:tr w:rsidR="00D132BA" w:rsidRPr="001C729C" w14:paraId="5490BFE9" w14:textId="77777777" w:rsidTr="00D132BA">
        <w:trPr>
          <w:trHeight w:val="720"/>
        </w:trPr>
        <w:tc>
          <w:tcPr>
            <w:tcW w:w="2911" w:type="dxa"/>
            <w:tcBorders>
              <w:top w:val="single" w:sz="4" w:space="0" w:color="auto"/>
              <w:left w:val="single" w:sz="4" w:space="0" w:color="auto"/>
              <w:bottom w:val="single" w:sz="4" w:space="0" w:color="auto"/>
              <w:right w:val="single" w:sz="4" w:space="0" w:color="auto"/>
            </w:tcBorders>
            <w:hideMark/>
          </w:tcPr>
          <w:p w14:paraId="0A4FB37E" w14:textId="77777777" w:rsidR="00D132BA" w:rsidRPr="001C729C" w:rsidRDefault="00D132BA">
            <w:pPr>
              <w:spacing w:line="276" w:lineRule="auto"/>
              <w:jc w:val="center"/>
              <w:rPr>
                <w:rFonts w:cs="Times New Roman"/>
                <w:lang w:val="vi-VN"/>
              </w:rPr>
            </w:pPr>
            <w:r w:rsidRPr="001C729C">
              <w:rPr>
                <w:rFonts w:cs="Times New Roman"/>
                <w:lang w:val="vi-VN"/>
              </w:rPr>
              <w:t>3</w:t>
            </w:r>
          </w:p>
        </w:tc>
        <w:tc>
          <w:tcPr>
            <w:tcW w:w="2926" w:type="dxa"/>
            <w:tcBorders>
              <w:top w:val="single" w:sz="4" w:space="0" w:color="auto"/>
              <w:left w:val="single" w:sz="4" w:space="0" w:color="auto"/>
              <w:bottom w:val="single" w:sz="4" w:space="0" w:color="auto"/>
              <w:right w:val="single" w:sz="4" w:space="0" w:color="auto"/>
            </w:tcBorders>
            <w:hideMark/>
          </w:tcPr>
          <w:p w14:paraId="2EA59309" w14:textId="77777777" w:rsidR="00D132BA" w:rsidRPr="001C729C" w:rsidRDefault="00D132BA">
            <w:pPr>
              <w:spacing w:line="276" w:lineRule="auto"/>
              <w:jc w:val="center"/>
              <w:rPr>
                <w:rFonts w:cs="Times New Roman"/>
                <w:lang w:val="vi-VN"/>
              </w:rPr>
            </w:pPr>
            <w:r w:rsidRPr="001C729C">
              <w:rPr>
                <w:rFonts w:cs="Times New Roman"/>
                <w:lang w:val="vi-VN"/>
              </w:rPr>
              <w:t>Lê Ngô Minh Đức</w:t>
            </w:r>
          </w:p>
        </w:tc>
        <w:tc>
          <w:tcPr>
            <w:tcW w:w="2940" w:type="dxa"/>
            <w:tcBorders>
              <w:top w:val="single" w:sz="4" w:space="0" w:color="auto"/>
              <w:left w:val="single" w:sz="4" w:space="0" w:color="auto"/>
              <w:bottom w:val="single" w:sz="4" w:space="0" w:color="auto"/>
              <w:right w:val="single" w:sz="4" w:space="0" w:color="auto"/>
            </w:tcBorders>
          </w:tcPr>
          <w:p w14:paraId="210684D5" w14:textId="77777777" w:rsidR="00D132BA" w:rsidRPr="001C729C" w:rsidRDefault="00D132BA">
            <w:pPr>
              <w:spacing w:line="276" w:lineRule="auto"/>
              <w:jc w:val="center"/>
              <w:rPr>
                <w:rFonts w:cs="Times New Roman"/>
                <w:lang w:val="vi-VN"/>
              </w:rPr>
            </w:pPr>
            <w:r w:rsidRPr="001C729C">
              <w:rPr>
                <w:rFonts w:cs="Times New Roman"/>
              </w:rPr>
              <w:t>21520195</w:t>
            </w:r>
          </w:p>
          <w:p w14:paraId="12229A93" w14:textId="77777777" w:rsidR="00D132BA" w:rsidRPr="001C729C" w:rsidRDefault="00D132BA">
            <w:pPr>
              <w:spacing w:line="276" w:lineRule="auto"/>
              <w:jc w:val="center"/>
              <w:rPr>
                <w:rFonts w:cs="Times New Roman"/>
                <w:lang w:val="vi-VN"/>
              </w:rPr>
            </w:pPr>
          </w:p>
        </w:tc>
      </w:tr>
      <w:tr w:rsidR="00D132BA" w:rsidRPr="001C729C" w14:paraId="1835A91E" w14:textId="77777777" w:rsidTr="00D132BA">
        <w:trPr>
          <w:trHeight w:val="720"/>
        </w:trPr>
        <w:tc>
          <w:tcPr>
            <w:tcW w:w="2911" w:type="dxa"/>
            <w:tcBorders>
              <w:top w:val="single" w:sz="4" w:space="0" w:color="auto"/>
              <w:left w:val="single" w:sz="4" w:space="0" w:color="auto"/>
              <w:bottom w:val="single" w:sz="4" w:space="0" w:color="auto"/>
              <w:right w:val="single" w:sz="4" w:space="0" w:color="auto"/>
            </w:tcBorders>
            <w:hideMark/>
          </w:tcPr>
          <w:p w14:paraId="501F2490" w14:textId="77777777" w:rsidR="00D132BA" w:rsidRPr="001C729C" w:rsidRDefault="00D132BA">
            <w:pPr>
              <w:spacing w:line="276" w:lineRule="auto"/>
              <w:jc w:val="center"/>
              <w:rPr>
                <w:rFonts w:cs="Times New Roman"/>
                <w:lang w:val="vi-VN"/>
              </w:rPr>
            </w:pPr>
            <w:r w:rsidRPr="001C729C">
              <w:rPr>
                <w:rFonts w:cs="Times New Roman"/>
                <w:lang w:val="vi-VN"/>
              </w:rPr>
              <w:t>4</w:t>
            </w:r>
          </w:p>
        </w:tc>
        <w:tc>
          <w:tcPr>
            <w:tcW w:w="2926" w:type="dxa"/>
            <w:tcBorders>
              <w:top w:val="single" w:sz="4" w:space="0" w:color="auto"/>
              <w:left w:val="single" w:sz="4" w:space="0" w:color="auto"/>
              <w:bottom w:val="single" w:sz="4" w:space="0" w:color="auto"/>
              <w:right w:val="single" w:sz="4" w:space="0" w:color="auto"/>
            </w:tcBorders>
            <w:hideMark/>
          </w:tcPr>
          <w:p w14:paraId="55CA76C3" w14:textId="77777777" w:rsidR="00D132BA" w:rsidRPr="001C729C" w:rsidRDefault="00D132BA">
            <w:pPr>
              <w:spacing w:line="276" w:lineRule="auto"/>
              <w:jc w:val="center"/>
              <w:rPr>
                <w:rFonts w:cs="Times New Roman"/>
                <w:lang w:val="vi-VN"/>
              </w:rPr>
            </w:pPr>
            <w:r w:rsidRPr="001C729C">
              <w:rPr>
                <w:rFonts w:cs="Times New Roman"/>
                <w:lang w:val="vi-VN"/>
              </w:rPr>
              <w:t>Phạm Minh Quốc</w:t>
            </w:r>
          </w:p>
        </w:tc>
        <w:tc>
          <w:tcPr>
            <w:tcW w:w="2940" w:type="dxa"/>
            <w:tcBorders>
              <w:top w:val="single" w:sz="4" w:space="0" w:color="auto"/>
              <w:left w:val="single" w:sz="4" w:space="0" w:color="auto"/>
              <w:bottom w:val="single" w:sz="4" w:space="0" w:color="auto"/>
              <w:right w:val="single" w:sz="4" w:space="0" w:color="auto"/>
            </w:tcBorders>
            <w:hideMark/>
          </w:tcPr>
          <w:p w14:paraId="533AF77F" w14:textId="77777777" w:rsidR="00D132BA" w:rsidRPr="001C729C" w:rsidRDefault="00D132BA">
            <w:pPr>
              <w:spacing w:line="276" w:lineRule="auto"/>
              <w:jc w:val="center"/>
              <w:rPr>
                <w:rFonts w:cs="Times New Roman"/>
                <w:lang w:val="vi-VN"/>
              </w:rPr>
            </w:pPr>
            <w:r w:rsidRPr="001C729C">
              <w:rPr>
                <w:rFonts w:cs="Times New Roman"/>
                <w:lang w:val="vi-VN"/>
              </w:rPr>
              <w:t>22540017</w:t>
            </w:r>
          </w:p>
        </w:tc>
      </w:tr>
      <w:tr w:rsidR="00D132BA" w:rsidRPr="001C729C" w14:paraId="22E8374C" w14:textId="77777777" w:rsidTr="00D132BA">
        <w:trPr>
          <w:trHeight w:val="720"/>
        </w:trPr>
        <w:tc>
          <w:tcPr>
            <w:tcW w:w="2911" w:type="dxa"/>
            <w:tcBorders>
              <w:top w:val="single" w:sz="4" w:space="0" w:color="auto"/>
              <w:left w:val="single" w:sz="4" w:space="0" w:color="auto"/>
              <w:bottom w:val="single" w:sz="4" w:space="0" w:color="auto"/>
              <w:right w:val="single" w:sz="4" w:space="0" w:color="auto"/>
            </w:tcBorders>
            <w:hideMark/>
          </w:tcPr>
          <w:p w14:paraId="5DA59F8A" w14:textId="77777777" w:rsidR="00D132BA" w:rsidRPr="001C729C" w:rsidRDefault="00D132BA">
            <w:pPr>
              <w:spacing w:line="276" w:lineRule="auto"/>
              <w:jc w:val="center"/>
              <w:rPr>
                <w:rFonts w:cs="Times New Roman"/>
                <w:lang w:val="vi-VN"/>
              </w:rPr>
            </w:pPr>
            <w:r w:rsidRPr="001C729C">
              <w:rPr>
                <w:rFonts w:cs="Times New Roman"/>
                <w:lang w:val="vi-VN"/>
              </w:rPr>
              <w:t>5</w:t>
            </w:r>
          </w:p>
        </w:tc>
        <w:tc>
          <w:tcPr>
            <w:tcW w:w="2926" w:type="dxa"/>
            <w:tcBorders>
              <w:top w:val="single" w:sz="4" w:space="0" w:color="auto"/>
              <w:left w:val="single" w:sz="4" w:space="0" w:color="auto"/>
              <w:bottom w:val="single" w:sz="4" w:space="0" w:color="auto"/>
              <w:right w:val="single" w:sz="4" w:space="0" w:color="auto"/>
            </w:tcBorders>
            <w:hideMark/>
          </w:tcPr>
          <w:p w14:paraId="35E66174" w14:textId="77777777" w:rsidR="00D132BA" w:rsidRPr="001C729C" w:rsidRDefault="00D132BA">
            <w:pPr>
              <w:spacing w:line="276" w:lineRule="auto"/>
              <w:jc w:val="center"/>
              <w:rPr>
                <w:rFonts w:cs="Times New Roman"/>
                <w:lang w:val="vi-VN"/>
              </w:rPr>
            </w:pPr>
            <w:r w:rsidRPr="001C729C">
              <w:rPr>
                <w:rFonts w:cs="Times New Roman"/>
                <w:lang w:val="vi-VN"/>
              </w:rPr>
              <w:t>Lê Yến Nhi</w:t>
            </w:r>
          </w:p>
        </w:tc>
        <w:tc>
          <w:tcPr>
            <w:tcW w:w="2940" w:type="dxa"/>
            <w:tcBorders>
              <w:top w:val="single" w:sz="4" w:space="0" w:color="auto"/>
              <w:left w:val="single" w:sz="4" w:space="0" w:color="auto"/>
              <w:bottom w:val="single" w:sz="4" w:space="0" w:color="auto"/>
              <w:right w:val="single" w:sz="4" w:space="0" w:color="auto"/>
            </w:tcBorders>
          </w:tcPr>
          <w:p w14:paraId="62355D54" w14:textId="73B915BD" w:rsidR="00D132BA" w:rsidRPr="001C729C" w:rsidRDefault="00D132BA">
            <w:pPr>
              <w:spacing w:line="276" w:lineRule="auto"/>
              <w:jc w:val="center"/>
              <w:rPr>
                <w:rFonts w:cs="Times New Roman"/>
                <w:lang w:val="vi-VN"/>
              </w:rPr>
            </w:pPr>
            <w:r w:rsidRPr="001C729C">
              <w:rPr>
                <w:rFonts w:cs="Times New Roman"/>
              </w:rPr>
              <w:t>2152</w:t>
            </w:r>
            <w:r w:rsidR="008D7313">
              <w:rPr>
                <w:rFonts w:cs="Times New Roman"/>
              </w:rPr>
              <w:t>2427</w:t>
            </w:r>
          </w:p>
          <w:p w14:paraId="344A5694" w14:textId="77777777" w:rsidR="00D132BA" w:rsidRPr="001C729C" w:rsidRDefault="00D132BA">
            <w:pPr>
              <w:spacing w:line="276" w:lineRule="auto"/>
              <w:jc w:val="center"/>
              <w:rPr>
                <w:rFonts w:cs="Times New Roman"/>
                <w:lang w:val="vi-VN"/>
              </w:rPr>
            </w:pPr>
          </w:p>
        </w:tc>
      </w:tr>
      <w:tr w:rsidR="00D132BA" w:rsidRPr="001C729C" w14:paraId="2AD5CFC4" w14:textId="77777777" w:rsidTr="00D132BA">
        <w:trPr>
          <w:trHeight w:val="720"/>
        </w:trPr>
        <w:tc>
          <w:tcPr>
            <w:tcW w:w="2911" w:type="dxa"/>
            <w:tcBorders>
              <w:top w:val="single" w:sz="4" w:space="0" w:color="auto"/>
              <w:left w:val="single" w:sz="4" w:space="0" w:color="auto"/>
              <w:bottom w:val="single" w:sz="4" w:space="0" w:color="auto"/>
              <w:right w:val="single" w:sz="4" w:space="0" w:color="auto"/>
            </w:tcBorders>
            <w:hideMark/>
          </w:tcPr>
          <w:p w14:paraId="419E15AF" w14:textId="77777777" w:rsidR="00D132BA" w:rsidRPr="001C729C" w:rsidRDefault="00D132BA">
            <w:pPr>
              <w:spacing w:line="276" w:lineRule="auto"/>
              <w:jc w:val="center"/>
              <w:rPr>
                <w:rFonts w:cs="Times New Roman"/>
                <w:lang w:val="vi-VN"/>
              </w:rPr>
            </w:pPr>
            <w:r w:rsidRPr="001C729C">
              <w:rPr>
                <w:rFonts w:cs="Times New Roman"/>
                <w:lang w:val="vi-VN"/>
              </w:rPr>
              <w:t>6</w:t>
            </w:r>
          </w:p>
        </w:tc>
        <w:tc>
          <w:tcPr>
            <w:tcW w:w="2926" w:type="dxa"/>
            <w:tcBorders>
              <w:top w:val="single" w:sz="4" w:space="0" w:color="auto"/>
              <w:left w:val="single" w:sz="4" w:space="0" w:color="auto"/>
              <w:bottom w:val="single" w:sz="4" w:space="0" w:color="auto"/>
              <w:right w:val="single" w:sz="4" w:space="0" w:color="auto"/>
            </w:tcBorders>
            <w:hideMark/>
          </w:tcPr>
          <w:p w14:paraId="68B2A174" w14:textId="77777777" w:rsidR="00D132BA" w:rsidRPr="001C729C" w:rsidRDefault="00D132BA">
            <w:pPr>
              <w:spacing w:line="276" w:lineRule="auto"/>
              <w:jc w:val="center"/>
              <w:rPr>
                <w:rFonts w:cs="Times New Roman"/>
                <w:lang w:val="vi-VN"/>
              </w:rPr>
            </w:pPr>
            <w:r w:rsidRPr="001C729C">
              <w:rPr>
                <w:rFonts w:cs="Times New Roman"/>
                <w:lang w:val="vi-VN"/>
              </w:rPr>
              <w:t>Hoàng Thị Mỹ Hạnh</w:t>
            </w:r>
          </w:p>
        </w:tc>
        <w:tc>
          <w:tcPr>
            <w:tcW w:w="2940" w:type="dxa"/>
            <w:tcBorders>
              <w:top w:val="single" w:sz="4" w:space="0" w:color="auto"/>
              <w:left w:val="single" w:sz="4" w:space="0" w:color="auto"/>
              <w:bottom w:val="single" w:sz="4" w:space="0" w:color="auto"/>
              <w:right w:val="single" w:sz="4" w:space="0" w:color="auto"/>
            </w:tcBorders>
            <w:hideMark/>
          </w:tcPr>
          <w:p w14:paraId="27E8D8E7" w14:textId="77777777" w:rsidR="00D132BA" w:rsidRPr="001C729C" w:rsidRDefault="00D132BA">
            <w:pPr>
              <w:spacing w:line="276" w:lineRule="auto"/>
              <w:jc w:val="center"/>
              <w:rPr>
                <w:rFonts w:cs="Times New Roman"/>
                <w:lang w:val="vi-VN"/>
              </w:rPr>
            </w:pPr>
            <w:r w:rsidRPr="001C729C">
              <w:rPr>
                <w:rFonts w:cs="Times New Roman"/>
                <w:lang w:val="vi-VN"/>
              </w:rPr>
              <w:t>21522044</w:t>
            </w:r>
          </w:p>
        </w:tc>
      </w:tr>
      <w:tr w:rsidR="00D132BA" w:rsidRPr="001C729C" w14:paraId="276CDF85" w14:textId="77777777" w:rsidTr="00D132BA">
        <w:trPr>
          <w:trHeight w:val="720"/>
        </w:trPr>
        <w:tc>
          <w:tcPr>
            <w:tcW w:w="2911" w:type="dxa"/>
            <w:tcBorders>
              <w:top w:val="single" w:sz="4" w:space="0" w:color="auto"/>
              <w:left w:val="single" w:sz="4" w:space="0" w:color="auto"/>
              <w:bottom w:val="single" w:sz="4" w:space="0" w:color="auto"/>
              <w:right w:val="single" w:sz="4" w:space="0" w:color="auto"/>
            </w:tcBorders>
            <w:hideMark/>
          </w:tcPr>
          <w:p w14:paraId="67904E5E" w14:textId="77777777" w:rsidR="00D132BA" w:rsidRPr="001C729C" w:rsidRDefault="00D132BA">
            <w:pPr>
              <w:spacing w:line="276" w:lineRule="auto"/>
              <w:jc w:val="center"/>
              <w:rPr>
                <w:rFonts w:cs="Times New Roman"/>
                <w:lang w:val="vi-VN"/>
              </w:rPr>
            </w:pPr>
            <w:r w:rsidRPr="001C729C">
              <w:rPr>
                <w:rFonts w:cs="Times New Roman"/>
                <w:lang w:val="vi-VN"/>
              </w:rPr>
              <w:t>7</w:t>
            </w:r>
          </w:p>
        </w:tc>
        <w:tc>
          <w:tcPr>
            <w:tcW w:w="2926" w:type="dxa"/>
            <w:tcBorders>
              <w:top w:val="single" w:sz="4" w:space="0" w:color="auto"/>
              <w:left w:val="single" w:sz="4" w:space="0" w:color="auto"/>
              <w:bottom w:val="single" w:sz="4" w:space="0" w:color="auto"/>
              <w:right w:val="single" w:sz="4" w:space="0" w:color="auto"/>
            </w:tcBorders>
            <w:hideMark/>
          </w:tcPr>
          <w:p w14:paraId="261B66E2" w14:textId="77777777" w:rsidR="00D132BA" w:rsidRPr="001C729C" w:rsidRDefault="00D132BA">
            <w:pPr>
              <w:spacing w:line="276" w:lineRule="auto"/>
              <w:jc w:val="center"/>
              <w:rPr>
                <w:rFonts w:cs="Times New Roman"/>
                <w:lang w:val="vi-VN"/>
              </w:rPr>
            </w:pPr>
            <w:r w:rsidRPr="001C729C">
              <w:rPr>
                <w:rFonts w:cs="Times New Roman"/>
                <w:lang w:val="vi-VN"/>
              </w:rPr>
              <w:t>Hoàng Tiến Đạt</w:t>
            </w:r>
          </w:p>
        </w:tc>
        <w:tc>
          <w:tcPr>
            <w:tcW w:w="2940" w:type="dxa"/>
            <w:tcBorders>
              <w:top w:val="single" w:sz="4" w:space="0" w:color="auto"/>
              <w:left w:val="single" w:sz="4" w:space="0" w:color="auto"/>
              <w:bottom w:val="single" w:sz="4" w:space="0" w:color="auto"/>
              <w:right w:val="single" w:sz="4" w:space="0" w:color="auto"/>
            </w:tcBorders>
            <w:hideMark/>
          </w:tcPr>
          <w:p w14:paraId="0446B3D0" w14:textId="77777777" w:rsidR="00D132BA" w:rsidRPr="001C729C" w:rsidRDefault="00D132BA">
            <w:pPr>
              <w:spacing w:line="276" w:lineRule="auto"/>
              <w:jc w:val="center"/>
              <w:rPr>
                <w:rFonts w:cs="Times New Roman"/>
                <w:lang w:val="vi-VN"/>
              </w:rPr>
            </w:pPr>
            <w:r w:rsidRPr="001C729C">
              <w:rPr>
                <w:rFonts w:cs="Times New Roman"/>
                <w:lang w:val="vi-VN"/>
              </w:rPr>
              <w:t>21520696</w:t>
            </w:r>
          </w:p>
        </w:tc>
      </w:tr>
      <w:tr w:rsidR="00D132BA" w:rsidRPr="001C729C" w14:paraId="20278768" w14:textId="77777777" w:rsidTr="00D132BA">
        <w:trPr>
          <w:trHeight w:val="720"/>
        </w:trPr>
        <w:tc>
          <w:tcPr>
            <w:tcW w:w="2911" w:type="dxa"/>
            <w:tcBorders>
              <w:top w:val="single" w:sz="4" w:space="0" w:color="auto"/>
              <w:left w:val="single" w:sz="4" w:space="0" w:color="auto"/>
              <w:bottom w:val="single" w:sz="4" w:space="0" w:color="auto"/>
              <w:right w:val="single" w:sz="4" w:space="0" w:color="auto"/>
            </w:tcBorders>
            <w:hideMark/>
          </w:tcPr>
          <w:p w14:paraId="16C7CA8F" w14:textId="77777777" w:rsidR="00D132BA" w:rsidRPr="001C729C" w:rsidRDefault="00D132BA">
            <w:pPr>
              <w:spacing w:line="276" w:lineRule="auto"/>
              <w:jc w:val="center"/>
              <w:rPr>
                <w:rFonts w:cs="Times New Roman"/>
                <w:lang w:val="vi-VN"/>
              </w:rPr>
            </w:pPr>
            <w:r w:rsidRPr="001C729C">
              <w:rPr>
                <w:rFonts w:cs="Times New Roman"/>
                <w:lang w:val="vi-VN"/>
              </w:rPr>
              <w:t>8</w:t>
            </w:r>
          </w:p>
        </w:tc>
        <w:tc>
          <w:tcPr>
            <w:tcW w:w="2926" w:type="dxa"/>
            <w:tcBorders>
              <w:top w:val="single" w:sz="4" w:space="0" w:color="auto"/>
              <w:left w:val="single" w:sz="4" w:space="0" w:color="auto"/>
              <w:bottom w:val="single" w:sz="4" w:space="0" w:color="auto"/>
              <w:right w:val="single" w:sz="4" w:space="0" w:color="auto"/>
            </w:tcBorders>
            <w:hideMark/>
          </w:tcPr>
          <w:p w14:paraId="09B2903E" w14:textId="77777777" w:rsidR="00D132BA" w:rsidRPr="001C729C" w:rsidRDefault="00D132BA">
            <w:pPr>
              <w:spacing w:line="276" w:lineRule="auto"/>
              <w:jc w:val="center"/>
              <w:rPr>
                <w:rFonts w:cs="Times New Roman"/>
                <w:lang w:val="vi-VN"/>
              </w:rPr>
            </w:pPr>
            <w:r w:rsidRPr="001C729C">
              <w:rPr>
                <w:rFonts w:cs="Times New Roman"/>
                <w:lang w:val="vi-VN"/>
              </w:rPr>
              <w:t>Lê Minh Quang</w:t>
            </w:r>
          </w:p>
        </w:tc>
        <w:tc>
          <w:tcPr>
            <w:tcW w:w="2940" w:type="dxa"/>
            <w:tcBorders>
              <w:top w:val="single" w:sz="4" w:space="0" w:color="auto"/>
              <w:left w:val="single" w:sz="4" w:space="0" w:color="auto"/>
              <w:bottom w:val="single" w:sz="4" w:space="0" w:color="auto"/>
              <w:right w:val="single" w:sz="4" w:space="0" w:color="auto"/>
            </w:tcBorders>
          </w:tcPr>
          <w:p w14:paraId="22544828" w14:textId="77777777" w:rsidR="00D132BA" w:rsidRPr="001C729C" w:rsidRDefault="00D132BA">
            <w:pPr>
              <w:spacing w:line="276" w:lineRule="auto"/>
              <w:jc w:val="center"/>
              <w:rPr>
                <w:rFonts w:cs="Times New Roman"/>
                <w:lang w:val="vi-VN"/>
              </w:rPr>
            </w:pPr>
            <w:r w:rsidRPr="001C729C">
              <w:rPr>
                <w:rFonts w:cs="Times New Roman"/>
              </w:rPr>
              <w:t>21522510</w:t>
            </w:r>
          </w:p>
          <w:p w14:paraId="1660F1C3" w14:textId="77777777" w:rsidR="00D132BA" w:rsidRPr="001C729C" w:rsidRDefault="00D132BA">
            <w:pPr>
              <w:spacing w:line="276" w:lineRule="auto"/>
              <w:jc w:val="center"/>
              <w:rPr>
                <w:rFonts w:cs="Times New Roman"/>
                <w:lang w:val="vi-VN"/>
              </w:rPr>
            </w:pPr>
          </w:p>
        </w:tc>
      </w:tr>
    </w:tbl>
    <w:p w14:paraId="34B70E52" w14:textId="77777777" w:rsidR="00F6464D" w:rsidRPr="001C729C" w:rsidRDefault="00F6464D" w:rsidP="00925D5D">
      <w:pPr>
        <w:jc w:val="center"/>
        <w:rPr>
          <w:rFonts w:cs="Times New Roman"/>
          <w:color w:val="0070C0"/>
          <w:sz w:val="28"/>
        </w:rPr>
      </w:pPr>
    </w:p>
    <w:p w14:paraId="2EB0D849" w14:textId="77777777" w:rsidR="00925D5D" w:rsidRPr="001C729C" w:rsidRDefault="00925D5D" w:rsidP="00925D5D">
      <w:pPr>
        <w:rPr>
          <w:rFonts w:cs="Times New Roman"/>
        </w:rPr>
      </w:pPr>
      <w:r w:rsidRPr="001C729C">
        <w:rPr>
          <w:rFonts w:cs="Times New Roman"/>
        </w:rPr>
        <w:br w:type="page"/>
      </w:r>
    </w:p>
    <w:p w14:paraId="516644E8" w14:textId="77777777" w:rsidR="00925D5D" w:rsidRPr="001C729C" w:rsidRDefault="00925D5D" w:rsidP="00925D5D">
      <w:pPr>
        <w:pStyle w:val="Heading1NotNumbered"/>
        <w:rPr>
          <w:rFonts w:cs="Times New Roman"/>
        </w:rPr>
      </w:pPr>
      <w:r w:rsidRPr="001C729C">
        <w:rPr>
          <w:rFonts w:cs="Times New Roman"/>
        </w:rPr>
        <w:lastRenderedPageBreak/>
        <w:t>LỜI CẢM ƠN</w:t>
      </w:r>
    </w:p>
    <w:p w14:paraId="6A5EE9AD" w14:textId="77777777" w:rsidR="004F28B5" w:rsidRPr="001C729C" w:rsidRDefault="004F28B5" w:rsidP="004F28B5">
      <w:pPr>
        <w:rPr>
          <w:rFonts w:cs="Times New Roman"/>
          <w:lang w:val="vi-VN"/>
        </w:rPr>
      </w:pPr>
      <w:r w:rsidRPr="001C729C">
        <w:rPr>
          <w:rFonts w:cs="Times New Roman"/>
          <w:lang w:val="vi-VN"/>
        </w:rPr>
        <w:t>Chúng tôi xin chân thành cảm ơn cô giáo, ThS. Nguyễn Thị Anh Thư, người đã định hướng, giúp đỡ, trực tiếp hướng dẫn và tận tình chỉ bảo chúng tôi trong suốt quá trình nghiên cứu, xây dựng và hoàn đồ án này.</w:t>
      </w:r>
    </w:p>
    <w:p w14:paraId="5637720E" w14:textId="77777777" w:rsidR="004F28B5" w:rsidRPr="001C729C" w:rsidRDefault="004F28B5" w:rsidP="004F28B5">
      <w:pPr>
        <w:rPr>
          <w:rFonts w:cs="Times New Roman"/>
          <w:lang w:val="vi-VN"/>
        </w:rPr>
      </w:pPr>
      <w:r w:rsidRPr="001C729C">
        <w:rPr>
          <w:rFonts w:cs="Times New Roman"/>
          <w:lang w:val="vi-VN"/>
        </w:rPr>
        <w:t>Chúng tôi cũng xin được cảm ơn tới gia đình, những người thân và bạn bè thường xuyên quan tâm, động viên, chia sẻ kinh nghiệm, cung cấp các tài liệu hữu ích trong thời gian học tập, nghiên cứu cũng như trong suốt quá trình thực hiện đồ án.</w:t>
      </w:r>
    </w:p>
    <w:p w14:paraId="5B6E50B2" w14:textId="281F659E" w:rsidR="00925D5D" w:rsidRPr="001C729C" w:rsidRDefault="004F28B5" w:rsidP="004F28B5">
      <w:pPr>
        <w:ind w:left="4320"/>
        <w:rPr>
          <w:rFonts w:cs="Times New Roman"/>
        </w:rPr>
      </w:pPr>
      <w:r w:rsidRPr="001C729C">
        <w:rPr>
          <w:rFonts w:cs="Times New Roman"/>
          <w:lang w:val="vi-VN"/>
        </w:rPr>
        <w:t xml:space="preserve">TP. HCM, ngày 6 tháng 6 năm 2024 </w:t>
      </w:r>
      <w:r w:rsidR="00925D5D" w:rsidRPr="001C729C">
        <w:rPr>
          <w:rFonts w:cs="Times New Roman"/>
        </w:rPr>
        <w:br w:type="page"/>
      </w:r>
    </w:p>
    <w:p w14:paraId="321AA364" w14:textId="77777777" w:rsidR="00925D5D" w:rsidRPr="001C729C" w:rsidRDefault="00925D5D" w:rsidP="00925D5D">
      <w:pPr>
        <w:pStyle w:val="Heading1NotNumbered"/>
        <w:rPr>
          <w:rFonts w:cs="Times New Roman"/>
        </w:rPr>
      </w:pPr>
      <w:r w:rsidRPr="001C729C">
        <w:rPr>
          <w:rFonts w:cs="Times New Roman"/>
        </w:rPr>
        <w:lastRenderedPageBreak/>
        <w:t>ĐÁNH GIÁ CỦA GIẢNG VIÊN HƯỚNG DẪN</w:t>
      </w:r>
    </w:p>
    <w:p w14:paraId="4817AE04" w14:textId="77777777" w:rsidR="002B4940" w:rsidRPr="001C729C" w:rsidRDefault="002B4940" w:rsidP="00925D5D">
      <w:pPr>
        <w:rPr>
          <w:rFonts w:cs="Times New Roman"/>
        </w:rPr>
      </w:pPr>
      <w:r w:rsidRPr="001C729C">
        <w:rPr>
          <w:rFonts w:cs="Times New Roman"/>
        </w:rPr>
        <w:t>………………………………………………………………………………………...</w:t>
      </w:r>
    </w:p>
    <w:p w14:paraId="2ADE2CE6" w14:textId="77777777" w:rsidR="00A17FB2" w:rsidRPr="001C729C" w:rsidRDefault="002B4940" w:rsidP="00925D5D">
      <w:pPr>
        <w:rPr>
          <w:rFonts w:cs="Times New Roman"/>
        </w:rPr>
      </w:pPr>
      <w:r w:rsidRPr="001C729C">
        <w:rPr>
          <w:rFonts w:cs="Times New Roman"/>
        </w:rPr>
        <w:t>………………………………………………………………………………………...………………………………………………………………………………………...………………………………………………………………………………………...………………………………………………………………………………………...………………………………………………………………………………………...………………………………………………………………………………………...………………………………………………………………………………………...………………………………………………………………………………………...………………………………………………………………………………………...………………………………………………………………………………………...………………………………………………………………………………………...………………………………………………………………………………………...………………………………………………………………………………………...………………………………………………………………………………………...………………………………………………………………………………………...………………………………………………………………………………………...………………………………………………………………………………………...………………………………………………………………………………………...………………………………………………………………………………………...………………………………………………………………………………………...………………………………………………………………………………………...………………………………………………………………………………………...………………………………………………………………………………………...………………………………………………………………………………………...………………………………………………………………………………………...………………………………………………………………………………………...</w:t>
      </w:r>
      <w:r w:rsidRPr="001C729C">
        <w:rPr>
          <w:rFonts w:cs="Times New Roman"/>
        </w:rPr>
        <w:lastRenderedPageBreak/>
        <w:t>………………………………………………………………………………………...………………………………………………………………………………………...………………………………………………………………………………………...………………………………………………………………………………………...………………………………………………………………………………………...………………………………………………………………………………………...………………………………………………………………………………………...………………………………………………………………………………………...………………………………………………………………………………………...………………………………………………………………………………………...………………………………………………………………………………………...………………………………………………………………………………………...………………………………………………………………………………………...………………………………………………………………………………………...………………………………………………………………………………………...………………………………………………………………………………………...………………………………………………………………………………………...………………………………………………………………………………………...</w:t>
      </w:r>
    </w:p>
    <w:p w14:paraId="44171721" w14:textId="048AA277" w:rsidR="00A17FB2" w:rsidRPr="001C729C" w:rsidRDefault="00A17FB2" w:rsidP="00925D5D">
      <w:pPr>
        <w:rPr>
          <w:rFonts w:cs="Times New Roman"/>
        </w:rPr>
      </w:pPr>
      <w:r w:rsidRPr="001C729C">
        <w:rPr>
          <w:rFonts w:cs="Times New Roman"/>
        </w:rPr>
        <w:t>………………………………………………………………………………………...………………………………………………………………………………………...………………………………………………………………………………………...………………………………………………………………………………………...………………………………………………………………………………………...………………………………………………………………………………………...</w:t>
      </w:r>
    </w:p>
    <w:p w14:paraId="292C8781" w14:textId="77777777" w:rsidR="00A17FB2" w:rsidRPr="001C729C" w:rsidRDefault="00A17FB2" w:rsidP="00A17FB2">
      <w:pPr>
        <w:ind w:left="4604" w:firstLine="436"/>
        <w:rPr>
          <w:rFonts w:cs="Times New Roman"/>
          <w:lang w:val="vi-VN"/>
        </w:rPr>
      </w:pPr>
      <w:r w:rsidRPr="001C729C">
        <w:rPr>
          <w:rFonts w:cs="Times New Roman"/>
          <w:lang w:val="vi-VN"/>
        </w:rPr>
        <w:t>TP. HCM, ngày 6 tháng 6 năm 2024</w:t>
      </w:r>
    </w:p>
    <w:p w14:paraId="2C5739EE" w14:textId="77777777" w:rsidR="00A17FB2" w:rsidRPr="001C729C" w:rsidRDefault="00A17FB2" w:rsidP="00A17FB2">
      <w:pPr>
        <w:rPr>
          <w:rFonts w:cs="Times New Roman"/>
          <w:b/>
          <w:lang w:val="vi-VN"/>
        </w:rPr>
      </w:pPr>
      <w:r w:rsidRPr="001C729C">
        <w:rPr>
          <w:rFonts w:cs="Times New Roman"/>
          <w:b/>
          <w:lang w:val="vi-VN"/>
        </w:rPr>
        <w:t xml:space="preserve">                                                                                                     </w:t>
      </w:r>
      <w:r w:rsidRPr="001C729C">
        <w:rPr>
          <w:rFonts w:cs="Times New Roman"/>
          <w:b/>
        </w:rPr>
        <w:t>GVHD</w:t>
      </w:r>
    </w:p>
    <w:p w14:paraId="29562D77" w14:textId="77777777" w:rsidR="00A17FB2" w:rsidRPr="001C729C" w:rsidRDefault="00A17FB2" w:rsidP="00A17FB2">
      <w:pPr>
        <w:rPr>
          <w:rFonts w:cs="Times New Roman"/>
          <w:b/>
          <w:lang w:val="vi-VN"/>
        </w:rPr>
      </w:pPr>
    </w:p>
    <w:p w14:paraId="42FB0E4B" w14:textId="6A1AE513" w:rsidR="00925D5D" w:rsidRPr="001C729C" w:rsidRDefault="00A17FB2" w:rsidP="00A17FB2">
      <w:pPr>
        <w:rPr>
          <w:rFonts w:cs="Times New Roman"/>
        </w:rPr>
      </w:pPr>
      <w:r w:rsidRPr="001C729C">
        <w:rPr>
          <w:rFonts w:cs="Times New Roman"/>
          <w:b/>
          <w:lang w:val="vi-VN"/>
        </w:rPr>
        <w:t xml:space="preserve">                                                                                             Nguyễn Anh Thư</w:t>
      </w:r>
      <w:r w:rsidR="00925D5D" w:rsidRPr="001C729C">
        <w:rPr>
          <w:rFonts w:cs="Times New Roman"/>
        </w:rPr>
        <w:br w:type="page"/>
      </w:r>
    </w:p>
    <w:p w14:paraId="34601A5B" w14:textId="77777777" w:rsidR="00925D5D" w:rsidRPr="001C729C" w:rsidRDefault="00925D5D" w:rsidP="00925D5D">
      <w:pPr>
        <w:pStyle w:val="Heading1NotNumbered"/>
        <w:rPr>
          <w:rFonts w:cs="Times New Roman"/>
        </w:rPr>
      </w:pPr>
      <w:r w:rsidRPr="001C729C">
        <w:rPr>
          <w:rFonts w:cs="Times New Roman"/>
        </w:rPr>
        <w:lastRenderedPageBreak/>
        <w:t>MỤC LỤC</w:t>
      </w:r>
    </w:p>
    <w:sdt>
      <w:sdtPr>
        <w:rPr>
          <w:rFonts w:cs="Times New Roman"/>
        </w:rPr>
        <w:id w:val="1523134563"/>
        <w:docPartObj>
          <w:docPartGallery w:val="Table of Contents"/>
          <w:docPartUnique/>
        </w:docPartObj>
      </w:sdtPr>
      <w:sdtEndPr>
        <w:rPr>
          <w:b/>
          <w:bCs/>
          <w:noProof/>
        </w:rPr>
      </w:sdtEndPr>
      <w:sdtContent>
        <w:p w14:paraId="1D1F8FAC" w14:textId="6802CF79" w:rsidR="0053317E" w:rsidRDefault="00925D5D">
          <w:pPr>
            <w:pStyle w:val="Mucluc1"/>
            <w:tabs>
              <w:tab w:val="left" w:pos="520"/>
              <w:tab w:val="right" w:leader="dot" w:pos="8777"/>
            </w:tabs>
            <w:rPr>
              <w:rFonts w:asciiTheme="minorHAnsi" w:eastAsiaTheme="minorEastAsia" w:hAnsiTheme="minorHAnsi" w:cstheme="minorBidi"/>
              <w:noProof/>
              <w:kern w:val="2"/>
              <w:sz w:val="24"/>
              <w:szCs w:val="24"/>
              <w14:ligatures w14:val="standardContextual"/>
            </w:rPr>
          </w:pPr>
          <w:r w:rsidRPr="001C729C">
            <w:rPr>
              <w:rFonts w:cs="Times New Roman"/>
            </w:rPr>
            <w:fldChar w:fldCharType="begin"/>
          </w:r>
          <w:r w:rsidRPr="001C729C">
            <w:rPr>
              <w:rFonts w:cs="Times New Roman"/>
            </w:rPr>
            <w:instrText xml:space="preserve"> TOC \o "1-3" \h \z \u </w:instrText>
          </w:r>
          <w:r w:rsidRPr="001C729C">
            <w:rPr>
              <w:rFonts w:cs="Times New Roman"/>
            </w:rPr>
            <w:fldChar w:fldCharType="separate"/>
          </w:r>
          <w:hyperlink w:anchor="_Toc167889694" w:history="1">
            <w:r w:rsidR="0053317E" w:rsidRPr="005A7FB7">
              <w:rPr>
                <w:rStyle w:val="Siuktni"/>
                <w:rFonts w:cs="Times New Roman"/>
                <w:noProof/>
                <w:lang w:val="vi-VN"/>
              </w:rPr>
              <w:t>1</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rPr>
              <w:t>TÌM</w:t>
            </w:r>
            <w:r w:rsidR="0053317E" w:rsidRPr="005A7FB7">
              <w:rPr>
                <w:rStyle w:val="Siuktni"/>
                <w:rFonts w:cs="Times New Roman"/>
                <w:noProof/>
                <w:lang w:val="vi-VN"/>
              </w:rPr>
              <w:t xml:space="preserve"> HIỂU DỮ LIỆU</w:t>
            </w:r>
            <w:r w:rsidR="0053317E">
              <w:rPr>
                <w:noProof/>
                <w:webHidden/>
              </w:rPr>
              <w:tab/>
            </w:r>
            <w:r w:rsidR="0053317E">
              <w:rPr>
                <w:noProof/>
                <w:webHidden/>
              </w:rPr>
              <w:fldChar w:fldCharType="begin"/>
            </w:r>
            <w:r w:rsidR="0053317E">
              <w:rPr>
                <w:noProof/>
                <w:webHidden/>
              </w:rPr>
              <w:instrText xml:space="preserve"> PAGEREF _Toc167889694 \h </w:instrText>
            </w:r>
            <w:r w:rsidR="0053317E">
              <w:rPr>
                <w:noProof/>
                <w:webHidden/>
              </w:rPr>
            </w:r>
            <w:r w:rsidR="0053317E">
              <w:rPr>
                <w:noProof/>
                <w:webHidden/>
              </w:rPr>
              <w:fldChar w:fldCharType="separate"/>
            </w:r>
            <w:r w:rsidR="008D7313">
              <w:rPr>
                <w:noProof/>
                <w:webHidden/>
              </w:rPr>
              <w:t>1</w:t>
            </w:r>
            <w:r w:rsidR="0053317E">
              <w:rPr>
                <w:noProof/>
                <w:webHidden/>
              </w:rPr>
              <w:fldChar w:fldCharType="end"/>
            </w:r>
          </w:hyperlink>
        </w:p>
        <w:p w14:paraId="5ED7725A" w14:textId="40B56BBE" w:rsidR="0053317E" w:rsidRDefault="00000000">
          <w:pPr>
            <w:pStyle w:val="Muclu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67889695" w:history="1">
            <w:r w:rsidR="0053317E" w:rsidRPr="005A7FB7">
              <w:rPr>
                <w:rStyle w:val="Siuktni"/>
                <w:rFonts w:cs="Times New Roman"/>
                <w:noProof/>
                <w:lang w:val="vi-VN"/>
              </w:rPr>
              <w:t>1.1</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Bộ dữ liệu sử dụng</w:t>
            </w:r>
            <w:r w:rsidR="0053317E">
              <w:rPr>
                <w:noProof/>
                <w:webHidden/>
              </w:rPr>
              <w:tab/>
            </w:r>
            <w:r w:rsidR="0053317E">
              <w:rPr>
                <w:noProof/>
                <w:webHidden/>
              </w:rPr>
              <w:fldChar w:fldCharType="begin"/>
            </w:r>
            <w:r w:rsidR="0053317E">
              <w:rPr>
                <w:noProof/>
                <w:webHidden/>
              </w:rPr>
              <w:instrText xml:space="preserve"> PAGEREF _Toc167889695 \h </w:instrText>
            </w:r>
            <w:r w:rsidR="0053317E">
              <w:rPr>
                <w:noProof/>
                <w:webHidden/>
              </w:rPr>
            </w:r>
            <w:r w:rsidR="0053317E">
              <w:rPr>
                <w:noProof/>
                <w:webHidden/>
              </w:rPr>
              <w:fldChar w:fldCharType="separate"/>
            </w:r>
            <w:r w:rsidR="008D7313">
              <w:rPr>
                <w:noProof/>
                <w:webHidden/>
              </w:rPr>
              <w:t>1</w:t>
            </w:r>
            <w:r w:rsidR="0053317E">
              <w:rPr>
                <w:noProof/>
                <w:webHidden/>
              </w:rPr>
              <w:fldChar w:fldCharType="end"/>
            </w:r>
          </w:hyperlink>
        </w:p>
        <w:p w14:paraId="0A4AE1BB" w14:textId="2D570DC5" w:rsidR="0053317E" w:rsidRDefault="00000000">
          <w:pPr>
            <w:pStyle w:val="Muclu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67889696" w:history="1">
            <w:r w:rsidR="0053317E" w:rsidRPr="005A7FB7">
              <w:rPr>
                <w:rStyle w:val="Siuktni"/>
                <w:rFonts w:cs="Times New Roman"/>
                <w:noProof/>
                <w:lang w:val="vi-VN"/>
              </w:rPr>
              <w:t>1.2</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Giới thiệu bộ dữ liệu sử dụng</w:t>
            </w:r>
            <w:r w:rsidR="0053317E">
              <w:rPr>
                <w:noProof/>
                <w:webHidden/>
              </w:rPr>
              <w:tab/>
            </w:r>
            <w:r w:rsidR="0053317E">
              <w:rPr>
                <w:noProof/>
                <w:webHidden/>
              </w:rPr>
              <w:fldChar w:fldCharType="begin"/>
            </w:r>
            <w:r w:rsidR="0053317E">
              <w:rPr>
                <w:noProof/>
                <w:webHidden/>
              </w:rPr>
              <w:instrText xml:space="preserve"> PAGEREF _Toc167889696 \h </w:instrText>
            </w:r>
            <w:r w:rsidR="0053317E">
              <w:rPr>
                <w:noProof/>
                <w:webHidden/>
              </w:rPr>
            </w:r>
            <w:r w:rsidR="0053317E">
              <w:rPr>
                <w:noProof/>
                <w:webHidden/>
              </w:rPr>
              <w:fldChar w:fldCharType="separate"/>
            </w:r>
            <w:r w:rsidR="008D7313">
              <w:rPr>
                <w:noProof/>
                <w:webHidden/>
              </w:rPr>
              <w:t>1</w:t>
            </w:r>
            <w:r w:rsidR="0053317E">
              <w:rPr>
                <w:noProof/>
                <w:webHidden/>
              </w:rPr>
              <w:fldChar w:fldCharType="end"/>
            </w:r>
          </w:hyperlink>
        </w:p>
        <w:p w14:paraId="75C28026" w14:textId="5448228E" w:rsidR="0053317E" w:rsidRDefault="00000000">
          <w:pPr>
            <w:pStyle w:val="Muclu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67889697" w:history="1">
            <w:r w:rsidR="0053317E" w:rsidRPr="005A7FB7">
              <w:rPr>
                <w:rStyle w:val="Siuktni"/>
                <w:rFonts w:cs="Times New Roman"/>
                <w:noProof/>
                <w:lang w:val="vi-VN"/>
              </w:rPr>
              <w:t>1.3</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Mô tả sơ bộ về tập dữ liệu</w:t>
            </w:r>
            <w:r w:rsidR="0053317E">
              <w:rPr>
                <w:noProof/>
                <w:webHidden/>
              </w:rPr>
              <w:tab/>
            </w:r>
            <w:r w:rsidR="0053317E">
              <w:rPr>
                <w:noProof/>
                <w:webHidden/>
              </w:rPr>
              <w:fldChar w:fldCharType="begin"/>
            </w:r>
            <w:r w:rsidR="0053317E">
              <w:rPr>
                <w:noProof/>
                <w:webHidden/>
              </w:rPr>
              <w:instrText xml:space="preserve"> PAGEREF _Toc167889697 \h </w:instrText>
            </w:r>
            <w:r w:rsidR="0053317E">
              <w:rPr>
                <w:noProof/>
                <w:webHidden/>
              </w:rPr>
            </w:r>
            <w:r w:rsidR="0053317E">
              <w:rPr>
                <w:noProof/>
                <w:webHidden/>
              </w:rPr>
              <w:fldChar w:fldCharType="separate"/>
            </w:r>
            <w:r w:rsidR="008D7313">
              <w:rPr>
                <w:noProof/>
                <w:webHidden/>
              </w:rPr>
              <w:t>3</w:t>
            </w:r>
            <w:r w:rsidR="0053317E">
              <w:rPr>
                <w:noProof/>
                <w:webHidden/>
              </w:rPr>
              <w:fldChar w:fldCharType="end"/>
            </w:r>
          </w:hyperlink>
        </w:p>
        <w:p w14:paraId="41BB1B01" w14:textId="566D3081"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698" w:history="1">
            <w:r w:rsidR="0053317E" w:rsidRPr="005A7FB7">
              <w:rPr>
                <w:rStyle w:val="Siuktni"/>
                <w:rFonts w:cs="Times New Roman"/>
                <w:noProof/>
              </w:rPr>
              <w:t>1.3.1</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rPr>
              <w:t>Course resources</w:t>
            </w:r>
            <w:r w:rsidR="0053317E">
              <w:rPr>
                <w:noProof/>
                <w:webHidden/>
              </w:rPr>
              <w:tab/>
            </w:r>
            <w:r w:rsidR="0053317E">
              <w:rPr>
                <w:noProof/>
                <w:webHidden/>
              </w:rPr>
              <w:fldChar w:fldCharType="begin"/>
            </w:r>
            <w:r w:rsidR="0053317E">
              <w:rPr>
                <w:noProof/>
                <w:webHidden/>
              </w:rPr>
              <w:instrText xml:space="preserve"> PAGEREF _Toc167889698 \h </w:instrText>
            </w:r>
            <w:r w:rsidR="0053317E">
              <w:rPr>
                <w:noProof/>
                <w:webHidden/>
              </w:rPr>
            </w:r>
            <w:r w:rsidR="0053317E">
              <w:rPr>
                <w:noProof/>
                <w:webHidden/>
              </w:rPr>
              <w:fldChar w:fldCharType="separate"/>
            </w:r>
            <w:r w:rsidR="008D7313">
              <w:rPr>
                <w:noProof/>
                <w:webHidden/>
              </w:rPr>
              <w:t>4</w:t>
            </w:r>
            <w:r w:rsidR="0053317E">
              <w:rPr>
                <w:noProof/>
                <w:webHidden/>
              </w:rPr>
              <w:fldChar w:fldCharType="end"/>
            </w:r>
          </w:hyperlink>
        </w:p>
        <w:p w14:paraId="4207D01A" w14:textId="086F07AF"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699" w:history="1">
            <w:r w:rsidR="0053317E" w:rsidRPr="005A7FB7">
              <w:rPr>
                <w:rStyle w:val="Siuktni"/>
                <w:rFonts w:cs="Times New Roman"/>
                <w:noProof/>
              </w:rPr>
              <w:t>1.3.2</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rPr>
              <w:t>Student behaviors.</w:t>
            </w:r>
            <w:r w:rsidR="0053317E">
              <w:rPr>
                <w:noProof/>
                <w:webHidden/>
              </w:rPr>
              <w:tab/>
            </w:r>
            <w:r w:rsidR="0053317E">
              <w:rPr>
                <w:noProof/>
                <w:webHidden/>
              </w:rPr>
              <w:fldChar w:fldCharType="begin"/>
            </w:r>
            <w:r w:rsidR="0053317E">
              <w:rPr>
                <w:noProof/>
                <w:webHidden/>
              </w:rPr>
              <w:instrText xml:space="preserve"> PAGEREF _Toc167889699 \h </w:instrText>
            </w:r>
            <w:r w:rsidR="0053317E">
              <w:rPr>
                <w:noProof/>
                <w:webHidden/>
              </w:rPr>
            </w:r>
            <w:r w:rsidR="0053317E">
              <w:rPr>
                <w:noProof/>
                <w:webHidden/>
              </w:rPr>
              <w:fldChar w:fldCharType="separate"/>
            </w:r>
            <w:r w:rsidR="008D7313">
              <w:rPr>
                <w:noProof/>
                <w:webHidden/>
              </w:rPr>
              <w:t>11</w:t>
            </w:r>
            <w:r w:rsidR="0053317E">
              <w:rPr>
                <w:noProof/>
                <w:webHidden/>
              </w:rPr>
              <w:fldChar w:fldCharType="end"/>
            </w:r>
          </w:hyperlink>
        </w:p>
        <w:p w14:paraId="40C74E03" w14:textId="0D7F3601"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700" w:history="1">
            <w:r w:rsidR="0053317E" w:rsidRPr="005A7FB7">
              <w:rPr>
                <w:rStyle w:val="Siuktni"/>
                <w:rFonts w:cs="Times New Roman"/>
                <w:noProof/>
              </w:rPr>
              <w:t>1.3.3</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rPr>
              <w:t>Concepts</w:t>
            </w:r>
            <w:r w:rsidR="0053317E">
              <w:rPr>
                <w:noProof/>
                <w:webHidden/>
              </w:rPr>
              <w:tab/>
            </w:r>
            <w:r w:rsidR="0053317E">
              <w:rPr>
                <w:noProof/>
                <w:webHidden/>
              </w:rPr>
              <w:fldChar w:fldCharType="begin"/>
            </w:r>
            <w:r w:rsidR="0053317E">
              <w:rPr>
                <w:noProof/>
                <w:webHidden/>
              </w:rPr>
              <w:instrText xml:space="preserve"> PAGEREF _Toc167889700 \h </w:instrText>
            </w:r>
            <w:r w:rsidR="0053317E">
              <w:rPr>
                <w:noProof/>
                <w:webHidden/>
              </w:rPr>
            </w:r>
            <w:r w:rsidR="0053317E">
              <w:rPr>
                <w:noProof/>
                <w:webHidden/>
              </w:rPr>
              <w:fldChar w:fldCharType="separate"/>
            </w:r>
            <w:r w:rsidR="008D7313">
              <w:rPr>
                <w:noProof/>
                <w:webHidden/>
              </w:rPr>
              <w:t>17</w:t>
            </w:r>
            <w:r w:rsidR="0053317E">
              <w:rPr>
                <w:noProof/>
                <w:webHidden/>
              </w:rPr>
              <w:fldChar w:fldCharType="end"/>
            </w:r>
          </w:hyperlink>
        </w:p>
        <w:p w14:paraId="39089764" w14:textId="2648B3B5"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701" w:history="1">
            <w:r w:rsidR="0053317E" w:rsidRPr="005A7FB7">
              <w:rPr>
                <w:rStyle w:val="Siuktni"/>
                <w:rFonts w:cs="Times New Roman"/>
                <w:noProof/>
              </w:rPr>
              <w:t>1.3.4</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rPr>
              <w:t>Prerequisites</w:t>
            </w:r>
            <w:r w:rsidR="0053317E">
              <w:rPr>
                <w:noProof/>
                <w:webHidden/>
              </w:rPr>
              <w:tab/>
            </w:r>
            <w:r w:rsidR="0053317E">
              <w:rPr>
                <w:noProof/>
                <w:webHidden/>
              </w:rPr>
              <w:fldChar w:fldCharType="begin"/>
            </w:r>
            <w:r w:rsidR="0053317E">
              <w:rPr>
                <w:noProof/>
                <w:webHidden/>
              </w:rPr>
              <w:instrText xml:space="preserve"> PAGEREF _Toc167889701 \h </w:instrText>
            </w:r>
            <w:r w:rsidR="0053317E">
              <w:rPr>
                <w:noProof/>
                <w:webHidden/>
              </w:rPr>
            </w:r>
            <w:r w:rsidR="0053317E">
              <w:rPr>
                <w:noProof/>
                <w:webHidden/>
              </w:rPr>
              <w:fldChar w:fldCharType="separate"/>
            </w:r>
            <w:r w:rsidR="008D7313">
              <w:rPr>
                <w:noProof/>
                <w:webHidden/>
              </w:rPr>
              <w:t>21</w:t>
            </w:r>
            <w:r w:rsidR="0053317E">
              <w:rPr>
                <w:noProof/>
                <w:webHidden/>
              </w:rPr>
              <w:fldChar w:fldCharType="end"/>
            </w:r>
          </w:hyperlink>
        </w:p>
        <w:p w14:paraId="19A4AA0D" w14:textId="2EC0E591" w:rsidR="0053317E" w:rsidRDefault="00000000">
          <w:pPr>
            <w:pStyle w:val="Muclu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67889702" w:history="1">
            <w:r w:rsidR="0053317E" w:rsidRPr="005A7FB7">
              <w:rPr>
                <w:rStyle w:val="Siuktni"/>
                <w:rFonts w:cs="Times New Roman"/>
                <w:noProof/>
                <w:lang w:val="vi-VN"/>
              </w:rPr>
              <w:t>1.4</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Nhận xét bộ dữ liệu và dự đoán mục tiêu xử dụng của bộ dữ liệu</w:t>
            </w:r>
            <w:r w:rsidR="0053317E">
              <w:rPr>
                <w:noProof/>
                <w:webHidden/>
              </w:rPr>
              <w:tab/>
            </w:r>
            <w:r w:rsidR="0053317E">
              <w:rPr>
                <w:noProof/>
                <w:webHidden/>
              </w:rPr>
              <w:fldChar w:fldCharType="begin"/>
            </w:r>
            <w:r w:rsidR="0053317E">
              <w:rPr>
                <w:noProof/>
                <w:webHidden/>
              </w:rPr>
              <w:instrText xml:space="preserve"> PAGEREF _Toc167889702 \h </w:instrText>
            </w:r>
            <w:r w:rsidR="0053317E">
              <w:rPr>
                <w:noProof/>
                <w:webHidden/>
              </w:rPr>
            </w:r>
            <w:r w:rsidR="0053317E">
              <w:rPr>
                <w:noProof/>
                <w:webHidden/>
              </w:rPr>
              <w:fldChar w:fldCharType="separate"/>
            </w:r>
            <w:r w:rsidR="008D7313">
              <w:rPr>
                <w:noProof/>
                <w:webHidden/>
              </w:rPr>
              <w:t>22</w:t>
            </w:r>
            <w:r w:rsidR="0053317E">
              <w:rPr>
                <w:noProof/>
                <w:webHidden/>
              </w:rPr>
              <w:fldChar w:fldCharType="end"/>
            </w:r>
          </w:hyperlink>
        </w:p>
        <w:p w14:paraId="5D1C7C94" w14:textId="0F644AB3"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703" w:history="1">
            <w:r w:rsidR="0053317E" w:rsidRPr="005A7FB7">
              <w:rPr>
                <w:rStyle w:val="Siuktni"/>
                <w:rFonts w:cs="Times New Roman"/>
                <w:noProof/>
                <w:lang w:val="vi-VN"/>
              </w:rPr>
              <w:t>1.4.1</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Nhận xét</w:t>
            </w:r>
            <w:r w:rsidR="0053317E">
              <w:rPr>
                <w:noProof/>
                <w:webHidden/>
              </w:rPr>
              <w:tab/>
            </w:r>
            <w:r w:rsidR="0053317E">
              <w:rPr>
                <w:noProof/>
                <w:webHidden/>
              </w:rPr>
              <w:fldChar w:fldCharType="begin"/>
            </w:r>
            <w:r w:rsidR="0053317E">
              <w:rPr>
                <w:noProof/>
                <w:webHidden/>
              </w:rPr>
              <w:instrText xml:space="preserve"> PAGEREF _Toc167889703 \h </w:instrText>
            </w:r>
            <w:r w:rsidR="0053317E">
              <w:rPr>
                <w:noProof/>
                <w:webHidden/>
              </w:rPr>
            </w:r>
            <w:r w:rsidR="0053317E">
              <w:rPr>
                <w:noProof/>
                <w:webHidden/>
              </w:rPr>
              <w:fldChar w:fldCharType="separate"/>
            </w:r>
            <w:r w:rsidR="008D7313">
              <w:rPr>
                <w:noProof/>
                <w:webHidden/>
              </w:rPr>
              <w:t>22</w:t>
            </w:r>
            <w:r w:rsidR="0053317E">
              <w:rPr>
                <w:noProof/>
                <w:webHidden/>
              </w:rPr>
              <w:fldChar w:fldCharType="end"/>
            </w:r>
          </w:hyperlink>
        </w:p>
        <w:p w14:paraId="28E41B06" w14:textId="305D84E5"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704" w:history="1">
            <w:r w:rsidR="0053317E" w:rsidRPr="005A7FB7">
              <w:rPr>
                <w:rStyle w:val="Siuktni"/>
                <w:rFonts w:cs="Times New Roman"/>
                <w:noProof/>
                <w:lang w:val="vi-VN"/>
              </w:rPr>
              <w:t>1.4.2</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Dự đoán mục tiêu sử dụng bộ dữ liệu</w:t>
            </w:r>
            <w:r w:rsidR="0053317E">
              <w:rPr>
                <w:noProof/>
                <w:webHidden/>
              </w:rPr>
              <w:tab/>
            </w:r>
            <w:r w:rsidR="0053317E">
              <w:rPr>
                <w:noProof/>
                <w:webHidden/>
              </w:rPr>
              <w:fldChar w:fldCharType="begin"/>
            </w:r>
            <w:r w:rsidR="0053317E">
              <w:rPr>
                <w:noProof/>
                <w:webHidden/>
              </w:rPr>
              <w:instrText xml:space="preserve"> PAGEREF _Toc167889704 \h </w:instrText>
            </w:r>
            <w:r w:rsidR="0053317E">
              <w:rPr>
                <w:noProof/>
                <w:webHidden/>
              </w:rPr>
            </w:r>
            <w:r w:rsidR="0053317E">
              <w:rPr>
                <w:noProof/>
                <w:webHidden/>
              </w:rPr>
              <w:fldChar w:fldCharType="separate"/>
            </w:r>
            <w:r w:rsidR="008D7313">
              <w:rPr>
                <w:noProof/>
                <w:webHidden/>
              </w:rPr>
              <w:t>23</w:t>
            </w:r>
            <w:r w:rsidR="0053317E">
              <w:rPr>
                <w:noProof/>
                <w:webHidden/>
              </w:rPr>
              <w:fldChar w:fldCharType="end"/>
            </w:r>
          </w:hyperlink>
        </w:p>
        <w:p w14:paraId="51ED862D" w14:textId="77FDEF68" w:rsidR="0053317E" w:rsidRDefault="00000000">
          <w:pPr>
            <w:pStyle w:val="Mucluc1"/>
            <w:tabs>
              <w:tab w:val="left" w:pos="520"/>
              <w:tab w:val="right" w:leader="dot" w:pos="8777"/>
            </w:tabs>
            <w:rPr>
              <w:rFonts w:asciiTheme="minorHAnsi" w:eastAsiaTheme="minorEastAsia" w:hAnsiTheme="minorHAnsi" w:cstheme="minorBidi"/>
              <w:noProof/>
              <w:kern w:val="2"/>
              <w:sz w:val="24"/>
              <w:szCs w:val="24"/>
              <w14:ligatures w14:val="standardContextual"/>
            </w:rPr>
          </w:pPr>
          <w:hyperlink w:anchor="_Toc167889705" w:history="1">
            <w:r w:rsidR="0053317E" w:rsidRPr="005A7FB7">
              <w:rPr>
                <w:rStyle w:val="Siuktni"/>
                <w:rFonts w:cs="Times New Roman"/>
                <w:noProof/>
                <w:lang w:val="vi-VN"/>
              </w:rPr>
              <w:t>2</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CHUẨN BỊ DỮ LIỆU</w:t>
            </w:r>
            <w:r w:rsidR="0053317E">
              <w:rPr>
                <w:noProof/>
                <w:webHidden/>
              </w:rPr>
              <w:tab/>
            </w:r>
            <w:r w:rsidR="0053317E">
              <w:rPr>
                <w:noProof/>
                <w:webHidden/>
              </w:rPr>
              <w:fldChar w:fldCharType="begin"/>
            </w:r>
            <w:r w:rsidR="0053317E">
              <w:rPr>
                <w:noProof/>
                <w:webHidden/>
              </w:rPr>
              <w:instrText xml:space="preserve"> PAGEREF _Toc167889705 \h </w:instrText>
            </w:r>
            <w:r w:rsidR="0053317E">
              <w:rPr>
                <w:noProof/>
                <w:webHidden/>
              </w:rPr>
            </w:r>
            <w:r w:rsidR="0053317E">
              <w:rPr>
                <w:noProof/>
                <w:webHidden/>
              </w:rPr>
              <w:fldChar w:fldCharType="separate"/>
            </w:r>
            <w:r w:rsidR="008D7313">
              <w:rPr>
                <w:noProof/>
                <w:webHidden/>
              </w:rPr>
              <w:t>24</w:t>
            </w:r>
            <w:r w:rsidR="0053317E">
              <w:rPr>
                <w:noProof/>
                <w:webHidden/>
              </w:rPr>
              <w:fldChar w:fldCharType="end"/>
            </w:r>
          </w:hyperlink>
        </w:p>
        <w:p w14:paraId="204153C0" w14:textId="33F39861" w:rsidR="0053317E" w:rsidRDefault="00000000">
          <w:pPr>
            <w:pStyle w:val="Muclu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67889706" w:history="1">
            <w:r w:rsidR="0053317E" w:rsidRPr="005A7FB7">
              <w:rPr>
                <w:rStyle w:val="Siuktni"/>
                <w:rFonts w:cs="Times New Roman"/>
                <w:noProof/>
                <w:lang w:val="vi-VN"/>
              </w:rPr>
              <w:t>2.1</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Dữ liệu thực nghiệm</w:t>
            </w:r>
            <w:r w:rsidR="0053317E">
              <w:rPr>
                <w:noProof/>
                <w:webHidden/>
              </w:rPr>
              <w:tab/>
            </w:r>
            <w:r w:rsidR="0053317E">
              <w:rPr>
                <w:noProof/>
                <w:webHidden/>
              </w:rPr>
              <w:fldChar w:fldCharType="begin"/>
            </w:r>
            <w:r w:rsidR="0053317E">
              <w:rPr>
                <w:noProof/>
                <w:webHidden/>
              </w:rPr>
              <w:instrText xml:space="preserve"> PAGEREF _Toc167889706 \h </w:instrText>
            </w:r>
            <w:r w:rsidR="0053317E">
              <w:rPr>
                <w:noProof/>
                <w:webHidden/>
              </w:rPr>
            </w:r>
            <w:r w:rsidR="0053317E">
              <w:rPr>
                <w:noProof/>
                <w:webHidden/>
              </w:rPr>
              <w:fldChar w:fldCharType="separate"/>
            </w:r>
            <w:r w:rsidR="008D7313">
              <w:rPr>
                <w:noProof/>
                <w:webHidden/>
              </w:rPr>
              <w:t>24</w:t>
            </w:r>
            <w:r w:rsidR="0053317E">
              <w:rPr>
                <w:noProof/>
                <w:webHidden/>
              </w:rPr>
              <w:fldChar w:fldCharType="end"/>
            </w:r>
          </w:hyperlink>
        </w:p>
        <w:p w14:paraId="0536B9B5" w14:textId="0EB07A1F" w:rsidR="0053317E" w:rsidRDefault="00000000">
          <w:pPr>
            <w:pStyle w:val="Muclu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67889707" w:history="1">
            <w:r w:rsidR="0053317E" w:rsidRPr="005A7FB7">
              <w:rPr>
                <w:rStyle w:val="Siuktni"/>
                <w:rFonts w:cs="Times New Roman"/>
                <w:noProof/>
                <w:lang w:val="vi-VN"/>
              </w:rPr>
              <w:t>2.2</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Phương pháp tổ chức dữ liệu thực nghiệm</w:t>
            </w:r>
            <w:r w:rsidR="0053317E">
              <w:rPr>
                <w:noProof/>
                <w:webHidden/>
              </w:rPr>
              <w:tab/>
            </w:r>
            <w:r w:rsidR="0053317E">
              <w:rPr>
                <w:noProof/>
                <w:webHidden/>
              </w:rPr>
              <w:fldChar w:fldCharType="begin"/>
            </w:r>
            <w:r w:rsidR="0053317E">
              <w:rPr>
                <w:noProof/>
                <w:webHidden/>
              </w:rPr>
              <w:instrText xml:space="preserve"> PAGEREF _Toc167889707 \h </w:instrText>
            </w:r>
            <w:r w:rsidR="0053317E">
              <w:rPr>
                <w:noProof/>
                <w:webHidden/>
              </w:rPr>
            </w:r>
            <w:r w:rsidR="0053317E">
              <w:rPr>
                <w:noProof/>
                <w:webHidden/>
              </w:rPr>
              <w:fldChar w:fldCharType="separate"/>
            </w:r>
            <w:r w:rsidR="008D7313">
              <w:rPr>
                <w:noProof/>
                <w:webHidden/>
              </w:rPr>
              <w:t>24</w:t>
            </w:r>
            <w:r w:rsidR="0053317E">
              <w:rPr>
                <w:noProof/>
                <w:webHidden/>
              </w:rPr>
              <w:fldChar w:fldCharType="end"/>
            </w:r>
          </w:hyperlink>
        </w:p>
        <w:p w14:paraId="1F7EF6C6" w14:textId="5D0AFC1D"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708" w:history="1">
            <w:r w:rsidR="0053317E" w:rsidRPr="005A7FB7">
              <w:rPr>
                <w:rStyle w:val="Siuktni"/>
                <w:rFonts w:cs="Times New Roman"/>
                <w:noProof/>
                <w:lang w:val="vi-VN"/>
              </w:rPr>
              <w:t>2.2.1</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Data translation</w:t>
            </w:r>
            <w:r w:rsidR="0053317E">
              <w:rPr>
                <w:noProof/>
                <w:webHidden/>
              </w:rPr>
              <w:tab/>
            </w:r>
            <w:r w:rsidR="0053317E">
              <w:rPr>
                <w:noProof/>
                <w:webHidden/>
              </w:rPr>
              <w:fldChar w:fldCharType="begin"/>
            </w:r>
            <w:r w:rsidR="0053317E">
              <w:rPr>
                <w:noProof/>
                <w:webHidden/>
              </w:rPr>
              <w:instrText xml:space="preserve"> PAGEREF _Toc167889708 \h </w:instrText>
            </w:r>
            <w:r w:rsidR="0053317E">
              <w:rPr>
                <w:noProof/>
                <w:webHidden/>
              </w:rPr>
            </w:r>
            <w:r w:rsidR="0053317E">
              <w:rPr>
                <w:noProof/>
                <w:webHidden/>
              </w:rPr>
              <w:fldChar w:fldCharType="separate"/>
            </w:r>
            <w:r w:rsidR="008D7313">
              <w:rPr>
                <w:noProof/>
                <w:webHidden/>
              </w:rPr>
              <w:t>24</w:t>
            </w:r>
            <w:r w:rsidR="0053317E">
              <w:rPr>
                <w:noProof/>
                <w:webHidden/>
              </w:rPr>
              <w:fldChar w:fldCharType="end"/>
            </w:r>
          </w:hyperlink>
        </w:p>
        <w:p w14:paraId="64CDCF3D" w14:textId="2E54F950"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709" w:history="1">
            <w:r w:rsidR="0053317E" w:rsidRPr="005A7FB7">
              <w:rPr>
                <w:rStyle w:val="Siuktni"/>
                <w:rFonts w:cs="Times New Roman"/>
                <w:noProof/>
                <w:lang w:val="vi-VN"/>
              </w:rPr>
              <w:t>2.2.2</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EDA, làm sạch dữ liệu</w:t>
            </w:r>
            <w:r w:rsidR="0053317E">
              <w:rPr>
                <w:noProof/>
                <w:webHidden/>
              </w:rPr>
              <w:tab/>
            </w:r>
            <w:r w:rsidR="0053317E">
              <w:rPr>
                <w:noProof/>
                <w:webHidden/>
              </w:rPr>
              <w:fldChar w:fldCharType="begin"/>
            </w:r>
            <w:r w:rsidR="0053317E">
              <w:rPr>
                <w:noProof/>
                <w:webHidden/>
              </w:rPr>
              <w:instrText xml:space="preserve"> PAGEREF _Toc167889709 \h </w:instrText>
            </w:r>
            <w:r w:rsidR="0053317E">
              <w:rPr>
                <w:noProof/>
                <w:webHidden/>
              </w:rPr>
            </w:r>
            <w:r w:rsidR="0053317E">
              <w:rPr>
                <w:noProof/>
                <w:webHidden/>
              </w:rPr>
              <w:fldChar w:fldCharType="separate"/>
            </w:r>
            <w:r w:rsidR="008D7313">
              <w:rPr>
                <w:noProof/>
                <w:webHidden/>
              </w:rPr>
              <w:t>25</w:t>
            </w:r>
            <w:r w:rsidR="0053317E">
              <w:rPr>
                <w:noProof/>
                <w:webHidden/>
              </w:rPr>
              <w:fldChar w:fldCharType="end"/>
            </w:r>
          </w:hyperlink>
        </w:p>
        <w:p w14:paraId="469431AC" w14:textId="02F67797"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710" w:history="1">
            <w:r w:rsidR="0053317E" w:rsidRPr="005A7FB7">
              <w:rPr>
                <w:rStyle w:val="Siuktni"/>
                <w:rFonts w:cs="Times New Roman"/>
                <w:noProof/>
                <w:lang w:val="vi-VN"/>
              </w:rPr>
              <w:t>2.2.3</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Feature selection</w:t>
            </w:r>
            <w:r w:rsidR="0053317E">
              <w:rPr>
                <w:noProof/>
                <w:webHidden/>
              </w:rPr>
              <w:tab/>
            </w:r>
            <w:r w:rsidR="0053317E">
              <w:rPr>
                <w:noProof/>
                <w:webHidden/>
              </w:rPr>
              <w:fldChar w:fldCharType="begin"/>
            </w:r>
            <w:r w:rsidR="0053317E">
              <w:rPr>
                <w:noProof/>
                <w:webHidden/>
              </w:rPr>
              <w:instrText xml:space="preserve"> PAGEREF _Toc167889710 \h </w:instrText>
            </w:r>
            <w:r w:rsidR="0053317E">
              <w:rPr>
                <w:noProof/>
                <w:webHidden/>
              </w:rPr>
            </w:r>
            <w:r w:rsidR="0053317E">
              <w:rPr>
                <w:noProof/>
                <w:webHidden/>
              </w:rPr>
              <w:fldChar w:fldCharType="separate"/>
            </w:r>
            <w:r w:rsidR="008D7313">
              <w:rPr>
                <w:noProof/>
                <w:webHidden/>
              </w:rPr>
              <w:t>40</w:t>
            </w:r>
            <w:r w:rsidR="0053317E">
              <w:rPr>
                <w:noProof/>
                <w:webHidden/>
              </w:rPr>
              <w:fldChar w:fldCharType="end"/>
            </w:r>
          </w:hyperlink>
        </w:p>
        <w:p w14:paraId="3E427D82" w14:textId="4801DED6"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711" w:history="1">
            <w:r w:rsidR="0053317E" w:rsidRPr="005A7FB7">
              <w:rPr>
                <w:rStyle w:val="Siuktni"/>
                <w:rFonts w:cs="Times New Roman"/>
                <w:noProof/>
                <w:lang w:val="vi-VN"/>
              </w:rPr>
              <w:t>2.2.4</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Data preprocessing</w:t>
            </w:r>
            <w:r w:rsidR="0053317E">
              <w:rPr>
                <w:noProof/>
                <w:webHidden/>
              </w:rPr>
              <w:tab/>
            </w:r>
            <w:r w:rsidR="0053317E">
              <w:rPr>
                <w:noProof/>
                <w:webHidden/>
              </w:rPr>
              <w:fldChar w:fldCharType="begin"/>
            </w:r>
            <w:r w:rsidR="0053317E">
              <w:rPr>
                <w:noProof/>
                <w:webHidden/>
              </w:rPr>
              <w:instrText xml:space="preserve"> PAGEREF _Toc167889711 \h </w:instrText>
            </w:r>
            <w:r w:rsidR="0053317E">
              <w:rPr>
                <w:noProof/>
                <w:webHidden/>
              </w:rPr>
            </w:r>
            <w:r w:rsidR="0053317E">
              <w:rPr>
                <w:noProof/>
                <w:webHidden/>
              </w:rPr>
              <w:fldChar w:fldCharType="separate"/>
            </w:r>
            <w:r w:rsidR="008D7313">
              <w:rPr>
                <w:noProof/>
                <w:webHidden/>
              </w:rPr>
              <w:t>40</w:t>
            </w:r>
            <w:r w:rsidR="0053317E">
              <w:rPr>
                <w:noProof/>
                <w:webHidden/>
              </w:rPr>
              <w:fldChar w:fldCharType="end"/>
            </w:r>
          </w:hyperlink>
        </w:p>
        <w:p w14:paraId="17D5BEE4" w14:textId="339C7CD1" w:rsidR="0053317E" w:rsidRDefault="00000000">
          <w:pPr>
            <w:pStyle w:val="Mucluc3"/>
            <w:tabs>
              <w:tab w:val="left" w:pos="1440"/>
              <w:tab w:val="right" w:leader="dot" w:pos="8777"/>
            </w:tabs>
            <w:rPr>
              <w:rFonts w:asciiTheme="minorHAnsi" w:eastAsiaTheme="minorEastAsia" w:hAnsiTheme="minorHAnsi" w:cstheme="minorBidi"/>
              <w:noProof/>
              <w:kern w:val="2"/>
              <w:sz w:val="24"/>
              <w:szCs w:val="24"/>
              <w14:ligatures w14:val="standardContextual"/>
            </w:rPr>
          </w:pPr>
          <w:hyperlink w:anchor="_Toc167889712" w:history="1">
            <w:r w:rsidR="0053317E" w:rsidRPr="005A7FB7">
              <w:rPr>
                <w:rStyle w:val="Siuktni"/>
                <w:rFonts w:cs="Times New Roman"/>
                <w:noProof/>
                <w:lang w:val="vi-VN"/>
              </w:rPr>
              <w:t>2.2.5</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Data splitting</w:t>
            </w:r>
            <w:r w:rsidR="0053317E">
              <w:rPr>
                <w:noProof/>
                <w:webHidden/>
              </w:rPr>
              <w:tab/>
            </w:r>
            <w:r w:rsidR="0053317E">
              <w:rPr>
                <w:noProof/>
                <w:webHidden/>
              </w:rPr>
              <w:fldChar w:fldCharType="begin"/>
            </w:r>
            <w:r w:rsidR="0053317E">
              <w:rPr>
                <w:noProof/>
                <w:webHidden/>
              </w:rPr>
              <w:instrText xml:space="preserve"> PAGEREF _Toc167889712 \h </w:instrText>
            </w:r>
            <w:r w:rsidR="0053317E">
              <w:rPr>
                <w:noProof/>
                <w:webHidden/>
              </w:rPr>
            </w:r>
            <w:r w:rsidR="0053317E">
              <w:rPr>
                <w:noProof/>
                <w:webHidden/>
              </w:rPr>
              <w:fldChar w:fldCharType="separate"/>
            </w:r>
            <w:r w:rsidR="008D7313">
              <w:rPr>
                <w:noProof/>
                <w:webHidden/>
              </w:rPr>
              <w:t>42</w:t>
            </w:r>
            <w:r w:rsidR="0053317E">
              <w:rPr>
                <w:noProof/>
                <w:webHidden/>
              </w:rPr>
              <w:fldChar w:fldCharType="end"/>
            </w:r>
          </w:hyperlink>
        </w:p>
        <w:p w14:paraId="7E09026C" w14:textId="186EBDFC" w:rsidR="0053317E" w:rsidRDefault="00000000">
          <w:pPr>
            <w:pStyle w:val="Mucluc1"/>
            <w:tabs>
              <w:tab w:val="left" w:pos="520"/>
              <w:tab w:val="right" w:leader="dot" w:pos="8777"/>
            </w:tabs>
            <w:rPr>
              <w:rFonts w:asciiTheme="minorHAnsi" w:eastAsiaTheme="minorEastAsia" w:hAnsiTheme="minorHAnsi" w:cstheme="minorBidi"/>
              <w:noProof/>
              <w:kern w:val="2"/>
              <w:sz w:val="24"/>
              <w:szCs w:val="24"/>
              <w14:ligatures w14:val="standardContextual"/>
            </w:rPr>
          </w:pPr>
          <w:hyperlink w:anchor="_Toc167889713" w:history="1">
            <w:r w:rsidR="0053317E" w:rsidRPr="005A7FB7">
              <w:rPr>
                <w:rStyle w:val="Siuktni"/>
                <w:rFonts w:cs="Times New Roman"/>
                <w:noProof/>
                <w:lang w:val="vi-VN"/>
              </w:rPr>
              <w:t>3</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PHÂN TÍCH VẤN ĐỀ</w:t>
            </w:r>
            <w:r w:rsidR="0053317E">
              <w:rPr>
                <w:noProof/>
                <w:webHidden/>
              </w:rPr>
              <w:tab/>
            </w:r>
            <w:r w:rsidR="0053317E">
              <w:rPr>
                <w:noProof/>
                <w:webHidden/>
              </w:rPr>
              <w:fldChar w:fldCharType="begin"/>
            </w:r>
            <w:r w:rsidR="0053317E">
              <w:rPr>
                <w:noProof/>
                <w:webHidden/>
              </w:rPr>
              <w:instrText xml:space="preserve"> PAGEREF _Toc167889713 \h </w:instrText>
            </w:r>
            <w:r w:rsidR="0053317E">
              <w:rPr>
                <w:noProof/>
                <w:webHidden/>
              </w:rPr>
            </w:r>
            <w:r w:rsidR="0053317E">
              <w:rPr>
                <w:noProof/>
                <w:webHidden/>
              </w:rPr>
              <w:fldChar w:fldCharType="separate"/>
            </w:r>
            <w:r w:rsidR="008D7313">
              <w:rPr>
                <w:noProof/>
                <w:webHidden/>
              </w:rPr>
              <w:t>43</w:t>
            </w:r>
            <w:r w:rsidR="0053317E">
              <w:rPr>
                <w:noProof/>
                <w:webHidden/>
              </w:rPr>
              <w:fldChar w:fldCharType="end"/>
            </w:r>
          </w:hyperlink>
        </w:p>
        <w:p w14:paraId="3AAEE205" w14:textId="6DB0960A" w:rsidR="0053317E" w:rsidRDefault="00000000">
          <w:pPr>
            <w:pStyle w:val="Muclu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67889714" w:history="1">
            <w:r w:rsidR="0053317E" w:rsidRPr="005A7FB7">
              <w:rPr>
                <w:rStyle w:val="Siuktni"/>
                <w:rFonts w:cs="Times New Roman"/>
                <w:noProof/>
              </w:rPr>
              <w:t>3.1</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Câu hỏi nghiên cứu</w:t>
            </w:r>
            <w:r w:rsidR="0053317E">
              <w:rPr>
                <w:noProof/>
                <w:webHidden/>
              </w:rPr>
              <w:tab/>
            </w:r>
            <w:r w:rsidR="0053317E">
              <w:rPr>
                <w:noProof/>
                <w:webHidden/>
              </w:rPr>
              <w:fldChar w:fldCharType="begin"/>
            </w:r>
            <w:r w:rsidR="0053317E">
              <w:rPr>
                <w:noProof/>
                <w:webHidden/>
              </w:rPr>
              <w:instrText xml:space="preserve"> PAGEREF _Toc167889714 \h </w:instrText>
            </w:r>
            <w:r w:rsidR="0053317E">
              <w:rPr>
                <w:noProof/>
                <w:webHidden/>
              </w:rPr>
            </w:r>
            <w:r w:rsidR="0053317E">
              <w:rPr>
                <w:noProof/>
                <w:webHidden/>
              </w:rPr>
              <w:fldChar w:fldCharType="separate"/>
            </w:r>
            <w:r w:rsidR="008D7313">
              <w:rPr>
                <w:noProof/>
                <w:webHidden/>
              </w:rPr>
              <w:t>43</w:t>
            </w:r>
            <w:r w:rsidR="0053317E">
              <w:rPr>
                <w:noProof/>
                <w:webHidden/>
              </w:rPr>
              <w:fldChar w:fldCharType="end"/>
            </w:r>
          </w:hyperlink>
        </w:p>
        <w:p w14:paraId="6221AC29" w14:textId="7BB7EEA1" w:rsidR="0053317E" w:rsidRDefault="00000000">
          <w:pPr>
            <w:pStyle w:val="Muclu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67889715" w:history="1">
            <w:r w:rsidR="0053317E" w:rsidRPr="005A7FB7">
              <w:rPr>
                <w:rStyle w:val="Siuktni"/>
                <w:rFonts w:cs="Times New Roman"/>
                <w:noProof/>
                <w:lang w:val="vi-VN"/>
              </w:rPr>
              <w:t>3.2</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Kết quả đề tài</w:t>
            </w:r>
            <w:r w:rsidR="0053317E">
              <w:rPr>
                <w:noProof/>
                <w:webHidden/>
              </w:rPr>
              <w:tab/>
            </w:r>
            <w:r w:rsidR="0053317E">
              <w:rPr>
                <w:noProof/>
                <w:webHidden/>
              </w:rPr>
              <w:fldChar w:fldCharType="begin"/>
            </w:r>
            <w:r w:rsidR="0053317E">
              <w:rPr>
                <w:noProof/>
                <w:webHidden/>
              </w:rPr>
              <w:instrText xml:space="preserve"> PAGEREF _Toc167889715 \h </w:instrText>
            </w:r>
            <w:r w:rsidR="0053317E">
              <w:rPr>
                <w:noProof/>
                <w:webHidden/>
              </w:rPr>
            </w:r>
            <w:r w:rsidR="0053317E">
              <w:rPr>
                <w:noProof/>
                <w:webHidden/>
              </w:rPr>
              <w:fldChar w:fldCharType="separate"/>
            </w:r>
            <w:r w:rsidR="008D7313">
              <w:rPr>
                <w:noProof/>
                <w:webHidden/>
              </w:rPr>
              <w:t>43</w:t>
            </w:r>
            <w:r w:rsidR="0053317E">
              <w:rPr>
                <w:noProof/>
                <w:webHidden/>
              </w:rPr>
              <w:fldChar w:fldCharType="end"/>
            </w:r>
          </w:hyperlink>
        </w:p>
        <w:p w14:paraId="40D692A3" w14:textId="77CF1549" w:rsidR="0053317E" w:rsidRDefault="00000000">
          <w:pPr>
            <w:pStyle w:val="Mucluc2"/>
            <w:tabs>
              <w:tab w:val="left" w:pos="960"/>
              <w:tab w:val="right" w:leader="dot" w:pos="8777"/>
            </w:tabs>
            <w:rPr>
              <w:rFonts w:asciiTheme="minorHAnsi" w:eastAsiaTheme="minorEastAsia" w:hAnsiTheme="minorHAnsi" w:cstheme="minorBidi"/>
              <w:noProof/>
              <w:kern w:val="2"/>
              <w:sz w:val="24"/>
              <w:szCs w:val="24"/>
              <w14:ligatures w14:val="standardContextual"/>
            </w:rPr>
          </w:pPr>
          <w:hyperlink w:anchor="_Toc167889716" w:history="1">
            <w:r w:rsidR="0053317E" w:rsidRPr="005A7FB7">
              <w:rPr>
                <w:rStyle w:val="Siuktni"/>
                <w:rFonts w:cs="Times New Roman"/>
                <w:noProof/>
                <w:lang w:val="vi-VN"/>
              </w:rPr>
              <w:t>3.3</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Khả năng ứng dụng</w:t>
            </w:r>
            <w:r w:rsidR="0053317E">
              <w:rPr>
                <w:noProof/>
                <w:webHidden/>
              </w:rPr>
              <w:tab/>
            </w:r>
            <w:r w:rsidR="0053317E">
              <w:rPr>
                <w:noProof/>
                <w:webHidden/>
              </w:rPr>
              <w:fldChar w:fldCharType="begin"/>
            </w:r>
            <w:r w:rsidR="0053317E">
              <w:rPr>
                <w:noProof/>
                <w:webHidden/>
              </w:rPr>
              <w:instrText xml:space="preserve"> PAGEREF _Toc167889716 \h </w:instrText>
            </w:r>
            <w:r w:rsidR="0053317E">
              <w:rPr>
                <w:noProof/>
                <w:webHidden/>
              </w:rPr>
            </w:r>
            <w:r w:rsidR="0053317E">
              <w:rPr>
                <w:noProof/>
                <w:webHidden/>
              </w:rPr>
              <w:fldChar w:fldCharType="separate"/>
            </w:r>
            <w:r w:rsidR="008D7313">
              <w:rPr>
                <w:noProof/>
                <w:webHidden/>
              </w:rPr>
              <w:t>44</w:t>
            </w:r>
            <w:r w:rsidR="0053317E">
              <w:rPr>
                <w:noProof/>
                <w:webHidden/>
              </w:rPr>
              <w:fldChar w:fldCharType="end"/>
            </w:r>
          </w:hyperlink>
        </w:p>
        <w:p w14:paraId="02C446B8" w14:textId="20F4C820" w:rsidR="0053317E" w:rsidRDefault="00000000">
          <w:pPr>
            <w:pStyle w:val="Mucluc1"/>
            <w:tabs>
              <w:tab w:val="left" w:pos="520"/>
              <w:tab w:val="right" w:leader="dot" w:pos="8777"/>
            </w:tabs>
            <w:rPr>
              <w:rFonts w:asciiTheme="minorHAnsi" w:eastAsiaTheme="minorEastAsia" w:hAnsiTheme="minorHAnsi" w:cstheme="minorBidi"/>
              <w:noProof/>
              <w:kern w:val="2"/>
              <w:sz w:val="24"/>
              <w:szCs w:val="24"/>
              <w14:ligatures w14:val="standardContextual"/>
            </w:rPr>
          </w:pPr>
          <w:hyperlink w:anchor="_Toc167889717" w:history="1">
            <w:r w:rsidR="0053317E" w:rsidRPr="005A7FB7">
              <w:rPr>
                <w:rStyle w:val="Siuktni"/>
                <w:rFonts w:ascii="Quicksand" w:hAnsi="Quicksand"/>
                <w:noProof/>
              </w:rPr>
              <w:t>4</w:t>
            </w:r>
            <w:r w:rsidR="0053317E">
              <w:rPr>
                <w:rFonts w:asciiTheme="minorHAnsi" w:eastAsiaTheme="minorEastAsia" w:hAnsiTheme="minorHAnsi" w:cstheme="minorBidi"/>
                <w:noProof/>
                <w:kern w:val="2"/>
                <w:sz w:val="24"/>
                <w:szCs w:val="24"/>
                <w14:ligatures w14:val="standardContextual"/>
              </w:rPr>
              <w:tab/>
            </w:r>
            <w:r w:rsidR="0053317E" w:rsidRPr="005A7FB7">
              <w:rPr>
                <w:rStyle w:val="Siuktni"/>
                <w:rFonts w:cs="Times New Roman"/>
                <w:noProof/>
                <w:lang w:val="vi-VN"/>
              </w:rPr>
              <w:t xml:space="preserve">TÀI LIỆU </w:t>
            </w:r>
            <w:r w:rsidR="0053317E" w:rsidRPr="005A7FB7">
              <w:rPr>
                <w:rStyle w:val="Siuktni"/>
                <w:noProof/>
              </w:rPr>
              <w:t>THAM</w:t>
            </w:r>
            <w:r w:rsidR="0053317E" w:rsidRPr="005A7FB7">
              <w:rPr>
                <w:rStyle w:val="Siuktni"/>
                <w:rFonts w:cs="Times New Roman"/>
                <w:noProof/>
                <w:lang w:val="vi-VN"/>
              </w:rPr>
              <w:t xml:space="preserve"> KHẢO</w:t>
            </w:r>
            <w:r w:rsidR="0053317E">
              <w:rPr>
                <w:noProof/>
                <w:webHidden/>
              </w:rPr>
              <w:tab/>
            </w:r>
            <w:r w:rsidR="0053317E">
              <w:rPr>
                <w:noProof/>
                <w:webHidden/>
              </w:rPr>
              <w:fldChar w:fldCharType="begin"/>
            </w:r>
            <w:r w:rsidR="0053317E">
              <w:rPr>
                <w:noProof/>
                <w:webHidden/>
              </w:rPr>
              <w:instrText xml:space="preserve"> PAGEREF _Toc167889717 \h </w:instrText>
            </w:r>
            <w:r w:rsidR="0053317E">
              <w:rPr>
                <w:noProof/>
                <w:webHidden/>
              </w:rPr>
            </w:r>
            <w:r w:rsidR="0053317E">
              <w:rPr>
                <w:noProof/>
                <w:webHidden/>
              </w:rPr>
              <w:fldChar w:fldCharType="separate"/>
            </w:r>
            <w:r w:rsidR="008D7313">
              <w:rPr>
                <w:noProof/>
                <w:webHidden/>
              </w:rPr>
              <w:t>46</w:t>
            </w:r>
            <w:r w:rsidR="0053317E">
              <w:rPr>
                <w:noProof/>
                <w:webHidden/>
              </w:rPr>
              <w:fldChar w:fldCharType="end"/>
            </w:r>
          </w:hyperlink>
        </w:p>
        <w:p w14:paraId="48129A1A" w14:textId="3ED9A99B" w:rsidR="00925D5D" w:rsidRPr="001C729C" w:rsidRDefault="00925D5D" w:rsidP="00925D5D">
          <w:pPr>
            <w:rPr>
              <w:rFonts w:cs="Times New Roman"/>
            </w:rPr>
          </w:pPr>
          <w:r w:rsidRPr="001C729C">
            <w:rPr>
              <w:rFonts w:cs="Times New Roman"/>
              <w:b/>
              <w:bCs/>
              <w:noProof/>
            </w:rPr>
            <w:fldChar w:fldCharType="end"/>
          </w:r>
        </w:p>
      </w:sdtContent>
    </w:sdt>
    <w:p w14:paraId="0CAEB03D" w14:textId="77777777" w:rsidR="00925D5D" w:rsidRPr="001C729C" w:rsidRDefault="00925D5D" w:rsidP="00925D5D">
      <w:pPr>
        <w:rPr>
          <w:rFonts w:cs="Times New Roman"/>
        </w:rPr>
      </w:pPr>
      <w:r w:rsidRPr="001C729C">
        <w:rPr>
          <w:rFonts w:cs="Times New Roman"/>
        </w:rPr>
        <w:br w:type="page"/>
      </w:r>
    </w:p>
    <w:p w14:paraId="24ABD101" w14:textId="77777777" w:rsidR="00925D5D" w:rsidRPr="001C729C" w:rsidRDefault="00925D5D" w:rsidP="00925D5D">
      <w:pPr>
        <w:pStyle w:val="Heading1NotNumbered"/>
        <w:rPr>
          <w:rFonts w:cs="Times New Roman"/>
        </w:rPr>
      </w:pPr>
      <w:r w:rsidRPr="001C729C">
        <w:rPr>
          <w:rFonts w:cs="Times New Roman"/>
        </w:rPr>
        <w:lastRenderedPageBreak/>
        <w:t>DANH MỤC TỪ VIẾT TẮT</w:t>
      </w:r>
    </w:p>
    <w:tbl>
      <w:tblPr>
        <w:tblStyle w:val="LiBang"/>
        <w:tblW w:w="0" w:type="auto"/>
        <w:tblLook w:val="04A0" w:firstRow="1" w:lastRow="0" w:firstColumn="1" w:lastColumn="0" w:noHBand="0" w:noVBand="1"/>
      </w:tblPr>
      <w:tblGrid>
        <w:gridCol w:w="2155"/>
        <w:gridCol w:w="3696"/>
        <w:gridCol w:w="2926"/>
      </w:tblGrid>
      <w:tr w:rsidR="00D30E24" w:rsidRPr="001C729C" w14:paraId="79A702F5" w14:textId="77777777" w:rsidTr="000D280E">
        <w:tc>
          <w:tcPr>
            <w:tcW w:w="2155" w:type="dxa"/>
          </w:tcPr>
          <w:p w14:paraId="02955B74" w14:textId="65673525" w:rsidR="00D30E24" w:rsidRPr="000D280E" w:rsidRDefault="00D30E24" w:rsidP="000D280E">
            <w:pPr>
              <w:spacing w:line="360" w:lineRule="auto"/>
              <w:jc w:val="center"/>
              <w:rPr>
                <w:rFonts w:cs="Times New Roman"/>
                <w:b/>
                <w:bCs/>
                <w:lang w:val="vi-VN"/>
              </w:rPr>
            </w:pPr>
            <w:r w:rsidRPr="000D280E">
              <w:rPr>
                <w:rFonts w:cs="Times New Roman"/>
                <w:b/>
                <w:bCs/>
                <w:lang w:val="vi-VN"/>
              </w:rPr>
              <w:t>Từ viết tắt</w:t>
            </w:r>
          </w:p>
        </w:tc>
        <w:tc>
          <w:tcPr>
            <w:tcW w:w="3696" w:type="dxa"/>
          </w:tcPr>
          <w:p w14:paraId="36E2212C" w14:textId="578C2636" w:rsidR="00D30E24" w:rsidRPr="000D280E" w:rsidRDefault="00D30E24" w:rsidP="000D280E">
            <w:pPr>
              <w:spacing w:line="360" w:lineRule="auto"/>
              <w:jc w:val="center"/>
              <w:rPr>
                <w:rFonts w:cs="Times New Roman"/>
                <w:b/>
                <w:bCs/>
                <w:lang w:val="vi-VN"/>
              </w:rPr>
            </w:pPr>
            <w:r w:rsidRPr="000D280E">
              <w:rPr>
                <w:rFonts w:cs="Times New Roman"/>
                <w:b/>
                <w:bCs/>
                <w:lang w:val="vi-VN"/>
              </w:rPr>
              <w:t>Từ chuẩn</w:t>
            </w:r>
          </w:p>
        </w:tc>
        <w:tc>
          <w:tcPr>
            <w:tcW w:w="2926" w:type="dxa"/>
          </w:tcPr>
          <w:p w14:paraId="1C1F5906" w14:textId="11ED061D" w:rsidR="00D30E24" w:rsidRPr="000D280E" w:rsidRDefault="00D30E24" w:rsidP="000D280E">
            <w:pPr>
              <w:spacing w:line="360" w:lineRule="auto"/>
              <w:jc w:val="center"/>
              <w:rPr>
                <w:rFonts w:cs="Times New Roman"/>
                <w:b/>
                <w:bCs/>
                <w:lang w:val="vi-VN"/>
              </w:rPr>
            </w:pPr>
            <w:r w:rsidRPr="000D280E">
              <w:rPr>
                <w:rFonts w:cs="Times New Roman"/>
                <w:b/>
                <w:bCs/>
                <w:lang w:val="vi-VN"/>
              </w:rPr>
              <w:t>Diễn giải</w:t>
            </w:r>
          </w:p>
        </w:tc>
      </w:tr>
      <w:tr w:rsidR="00D30E24" w:rsidRPr="001C729C" w14:paraId="772D24BD" w14:textId="77777777" w:rsidTr="000D280E">
        <w:tc>
          <w:tcPr>
            <w:tcW w:w="2155" w:type="dxa"/>
          </w:tcPr>
          <w:p w14:paraId="172971A9" w14:textId="55305B64" w:rsidR="00D30E24" w:rsidRPr="001C729C" w:rsidRDefault="00C73E50" w:rsidP="000D280E">
            <w:pPr>
              <w:spacing w:line="360" w:lineRule="auto"/>
              <w:jc w:val="center"/>
              <w:rPr>
                <w:rFonts w:cs="Times New Roman"/>
                <w:lang w:val="vi-VN"/>
              </w:rPr>
            </w:pPr>
            <w:r>
              <w:rPr>
                <w:rFonts w:cs="Times New Roman"/>
                <w:lang w:val="vi-VN"/>
              </w:rPr>
              <w:t>KGAT</w:t>
            </w:r>
          </w:p>
        </w:tc>
        <w:tc>
          <w:tcPr>
            <w:tcW w:w="3696" w:type="dxa"/>
          </w:tcPr>
          <w:p w14:paraId="2BFA0F3A" w14:textId="4E2D17DF" w:rsidR="00D30E24" w:rsidRPr="001C729C" w:rsidRDefault="00C73E50" w:rsidP="000D280E">
            <w:pPr>
              <w:spacing w:line="360" w:lineRule="auto"/>
              <w:jc w:val="center"/>
              <w:rPr>
                <w:rFonts w:cs="Times New Roman"/>
                <w:lang w:val="vi-VN"/>
              </w:rPr>
            </w:pPr>
            <w:r>
              <w:rPr>
                <w:rFonts w:cs="Times New Roman"/>
                <w:lang w:val="vi-VN"/>
              </w:rPr>
              <w:t>Knowledge Graph Attention</w:t>
            </w:r>
          </w:p>
        </w:tc>
        <w:tc>
          <w:tcPr>
            <w:tcW w:w="2926" w:type="dxa"/>
          </w:tcPr>
          <w:p w14:paraId="3326EBB4" w14:textId="63ADBAE2" w:rsidR="00D30E24" w:rsidRPr="001C729C" w:rsidRDefault="000D280E" w:rsidP="000D280E">
            <w:pPr>
              <w:spacing w:line="360" w:lineRule="auto"/>
              <w:jc w:val="center"/>
              <w:rPr>
                <w:rFonts w:cs="Times New Roman"/>
                <w:lang w:val="vi-VN"/>
              </w:rPr>
            </w:pPr>
            <w:r>
              <w:rPr>
                <w:rFonts w:cs="Times New Roman"/>
                <w:lang w:val="vi-VN"/>
              </w:rPr>
              <w:t>Cơ chế tập trung cho đồ thị tri thức</w:t>
            </w:r>
          </w:p>
        </w:tc>
      </w:tr>
      <w:tr w:rsidR="00D30E24" w:rsidRPr="001C729C" w14:paraId="3BC5733A" w14:textId="77777777" w:rsidTr="000D280E">
        <w:tc>
          <w:tcPr>
            <w:tcW w:w="2155" w:type="dxa"/>
          </w:tcPr>
          <w:p w14:paraId="19E76A63" w14:textId="1DC306E5" w:rsidR="00D30E24" w:rsidRPr="001C729C" w:rsidRDefault="000D280E" w:rsidP="000D280E">
            <w:pPr>
              <w:spacing w:line="360" w:lineRule="auto"/>
              <w:jc w:val="center"/>
              <w:rPr>
                <w:rFonts w:cs="Times New Roman"/>
                <w:lang w:val="vi-VN"/>
              </w:rPr>
            </w:pPr>
            <w:r>
              <w:rPr>
                <w:rFonts w:cs="Times New Roman"/>
                <w:lang w:val="vi-VN"/>
              </w:rPr>
              <w:t>KG</w:t>
            </w:r>
          </w:p>
        </w:tc>
        <w:tc>
          <w:tcPr>
            <w:tcW w:w="3696" w:type="dxa"/>
          </w:tcPr>
          <w:p w14:paraId="5DE91807" w14:textId="21CED43E" w:rsidR="00D30E24" w:rsidRPr="001C729C" w:rsidRDefault="000D280E" w:rsidP="000D280E">
            <w:pPr>
              <w:spacing w:line="360" w:lineRule="auto"/>
              <w:jc w:val="center"/>
              <w:rPr>
                <w:rFonts w:cs="Times New Roman"/>
                <w:lang w:val="vi-VN"/>
              </w:rPr>
            </w:pPr>
            <w:r>
              <w:rPr>
                <w:rFonts w:cs="Times New Roman"/>
                <w:lang w:val="vi-VN"/>
              </w:rPr>
              <w:t>Knowledge Graph</w:t>
            </w:r>
          </w:p>
        </w:tc>
        <w:tc>
          <w:tcPr>
            <w:tcW w:w="2926" w:type="dxa"/>
          </w:tcPr>
          <w:p w14:paraId="524BA9FF" w14:textId="7DF52798" w:rsidR="00D30E24" w:rsidRPr="001C729C" w:rsidRDefault="000D280E" w:rsidP="000D280E">
            <w:pPr>
              <w:spacing w:line="360" w:lineRule="auto"/>
              <w:jc w:val="center"/>
              <w:rPr>
                <w:rFonts w:cs="Times New Roman"/>
                <w:lang w:val="vi-VN"/>
              </w:rPr>
            </w:pPr>
            <w:r>
              <w:rPr>
                <w:rFonts w:cs="Times New Roman"/>
                <w:lang w:val="vi-VN"/>
              </w:rPr>
              <w:t>Đồ thị tri thức</w:t>
            </w:r>
          </w:p>
        </w:tc>
      </w:tr>
      <w:tr w:rsidR="00D30E24" w:rsidRPr="001C729C" w14:paraId="7434103A" w14:textId="77777777" w:rsidTr="000D280E">
        <w:tc>
          <w:tcPr>
            <w:tcW w:w="2155" w:type="dxa"/>
          </w:tcPr>
          <w:p w14:paraId="20E25EE0" w14:textId="74E7266C" w:rsidR="00D30E24" w:rsidRPr="001C729C" w:rsidRDefault="000D280E" w:rsidP="000D280E">
            <w:pPr>
              <w:spacing w:line="360" w:lineRule="auto"/>
              <w:jc w:val="center"/>
              <w:rPr>
                <w:rFonts w:cs="Times New Roman"/>
                <w:lang w:val="vi-VN"/>
              </w:rPr>
            </w:pPr>
            <w:r>
              <w:rPr>
                <w:rFonts w:cs="Times New Roman"/>
                <w:lang w:val="vi-VN"/>
              </w:rPr>
              <w:t>CSDL</w:t>
            </w:r>
          </w:p>
        </w:tc>
        <w:tc>
          <w:tcPr>
            <w:tcW w:w="3696" w:type="dxa"/>
          </w:tcPr>
          <w:p w14:paraId="275E72F2" w14:textId="15AE578C" w:rsidR="00D30E24" w:rsidRPr="001C729C" w:rsidRDefault="000D280E" w:rsidP="000D280E">
            <w:pPr>
              <w:spacing w:line="360" w:lineRule="auto"/>
              <w:jc w:val="center"/>
              <w:rPr>
                <w:rFonts w:cs="Times New Roman"/>
                <w:lang w:val="vi-VN"/>
              </w:rPr>
            </w:pPr>
            <w:r>
              <w:rPr>
                <w:rFonts w:cs="Times New Roman"/>
                <w:lang w:val="vi-VN"/>
              </w:rPr>
              <w:t>Cơ sở dữ liệu</w:t>
            </w:r>
          </w:p>
        </w:tc>
        <w:tc>
          <w:tcPr>
            <w:tcW w:w="2926" w:type="dxa"/>
          </w:tcPr>
          <w:p w14:paraId="6D6C70E6" w14:textId="76F866EB" w:rsidR="00D30E24" w:rsidRPr="001C729C" w:rsidRDefault="000D280E" w:rsidP="000D280E">
            <w:pPr>
              <w:spacing w:line="360" w:lineRule="auto"/>
              <w:jc w:val="center"/>
              <w:rPr>
                <w:rFonts w:cs="Times New Roman"/>
                <w:lang w:val="vi-VN"/>
              </w:rPr>
            </w:pPr>
            <w:r>
              <w:rPr>
                <w:rFonts w:cs="Times New Roman"/>
                <w:lang w:val="vi-VN"/>
              </w:rPr>
              <w:t>Cơ sở dữ liệu</w:t>
            </w:r>
          </w:p>
        </w:tc>
      </w:tr>
    </w:tbl>
    <w:p w14:paraId="62848636" w14:textId="77777777" w:rsidR="00D30E24" w:rsidRPr="001C729C" w:rsidRDefault="00D30E24">
      <w:pPr>
        <w:rPr>
          <w:rFonts w:cs="Times New Roman"/>
          <w:b/>
          <w:color w:val="0070C0"/>
          <w:sz w:val="28"/>
        </w:rPr>
      </w:pPr>
      <w:r w:rsidRPr="001C729C">
        <w:rPr>
          <w:rFonts w:cs="Times New Roman"/>
        </w:rPr>
        <w:br w:type="page"/>
      </w:r>
    </w:p>
    <w:p w14:paraId="6D16572F" w14:textId="09C84179" w:rsidR="00925D5D" w:rsidRPr="001C729C" w:rsidRDefault="00925D5D" w:rsidP="00925D5D">
      <w:pPr>
        <w:pStyle w:val="Heading1NotNumbered"/>
        <w:rPr>
          <w:rFonts w:cs="Times New Roman"/>
          <w:lang w:val="vi-VN"/>
        </w:rPr>
      </w:pPr>
      <w:r w:rsidRPr="001C729C">
        <w:rPr>
          <w:rFonts w:cs="Times New Roman"/>
        </w:rPr>
        <w:lastRenderedPageBreak/>
        <w:t>DANH MỤC HÌNH ẢNH</w:t>
      </w:r>
      <w:r w:rsidR="00535746" w:rsidRPr="001C729C">
        <w:rPr>
          <w:rFonts w:cs="Times New Roman"/>
          <w:lang w:val="vi-VN"/>
        </w:rPr>
        <w:t xml:space="preserve"> </w:t>
      </w:r>
    </w:p>
    <w:p w14:paraId="54304308" w14:textId="59EAF8EF"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Pr>
          <w:rFonts w:cs="Times New Roman"/>
          <w:lang w:val="vi-VN"/>
        </w:rPr>
        <w:fldChar w:fldCharType="begin"/>
      </w:r>
      <w:r>
        <w:rPr>
          <w:rFonts w:cs="Times New Roman"/>
          <w:lang w:val="vi-VN"/>
        </w:rPr>
        <w:instrText xml:space="preserve"> TOC \c "Hình" </w:instrText>
      </w:r>
      <w:r>
        <w:rPr>
          <w:rFonts w:cs="Times New Roman"/>
          <w:lang w:val="vi-VN"/>
        </w:rPr>
        <w:fldChar w:fldCharType="separate"/>
      </w:r>
      <w:r w:rsidRPr="00D22494">
        <w:rPr>
          <w:rFonts w:cs="Times New Roman"/>
          <w:noProof/>
        </w:rPr>
        <w:t>Hình 1.1</w:t>
      </w:r>
      <w:r w:rsidRPr="00D22494">
        <w:rPr>
          <w:rFonts w:cs="Times New Roman"/>
          <w:noProof/>
          <w:lang w:val="vi-VN"/>
        </w:rPr>
        <w:t xml:space="preserve"> Hình minh họa trường dữ liệu bình luận của học sinh</w:t>
      </w:r>
      <w:r>
        <w:rPr>
          <w:noProof/>
        </w:rPr>
        <w:tab/>
      </w:r>
      <w:r>
        <w:rPr>
          <w:noProof/>
        </w:rPr>
        <w:fldChar w:fldCharType="begin"/>
      </w:r>
      <w:r>
        <w:rPr>
          <w:noProof/>
        </w:rPr>
        <w:instrText xml:space="preserve"> PAGEREF _Toc167889597 \h </w:instrText>
      </w:r>
      <w:r>
        <w:rPr>
          <w:noProof/>
        </w:rPr>
      </w:r>
      <w:r>
        <w:rPr>
          <w:noProof/>
        </w:rPr>
        <w:fldChar w:fldCharType="separate"/>
      </w:r>
      <w:r w:rsidR="008D7313">
        <w:rPr>
          <w:noProof/>
        </w:rPr>
        <w:t>13</w:t>
      </w:r>
      <w:r>
        <w:rPr>
          <w:noProof/>
        </w:rPr>
        <w:fldChar w:fldCharType="end"/>
      </w:r>
    </w:p>
    <w:p w14:paraId="5A8879EC" w14:textId="51B88D81"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w:t>
      </w:r>
      <w:r w:rsidRPr="00D22494">
        <w:rPr>
          <w:rFonts w:cs="Times New Roman"/>
          <w:noProof/>
          <w:lang w:val="vi-VN"/>
        </w:rPr>
        <w:t xml:space="preserve"> Hình minh họa quy trình xử lý dữ liệu của nhóm</w:t>
      </w:r>
      <w:r>
        <w:rPr>
          <w:noProof/>
        </w:rPr>
        <w:tab/>
      </w:r>
      <w:r>
        <w:rPr>
          <w:noProof/>
        </w:rPr>
        <w:fldChar w:fldCharType="begin"/>
      </w:r>
      <w:r>
        <w:rPr>
          <w:noProof/>
        </w:rPr>
        <w:instrText xml:space="preserve"> PAGEREF _Toc167889598 \h </w:instrText>
      </w:r>
      <w:r>
        <w:rPr>
          <w:noProof/>
        </w:rPr>
      </w:r>
      <w:r>
        <w:rPr>
          <w:noProof/>
        </w:rPr>
        <w:fldChar w:fldCharType="separate"/>
      </w:r>
      <w:r w:rsidR="008D7313">
        <w:rPr>
          <w:noProof/>
        </w:rPr>
        <w:t>24</w:t>
      </w:r>
      <w:r>
        <w:rPr>
          <w:noProof/>
        </w:rPr>
        <w:fldChar w:fldCharType="end"/>
      </w:r>
    </w:p>
    <w:p w14:paraId="40BA41C7" w14:textId="5A55CE6E"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2.2</w:t>
      </w:r>
      <w:r w:rsidRPr="00D22494">
        <w:rPr>
          <w:rFonts w:cs="Times New Roman"/>
          <w:noProof/>
          <w:lang w:val="vi-VN"/>
        </w:rPr>
        <w:t xml:space="preserve"> Bảng thống kê mô tả của course.json</w:t>
      </w:r>
      <w:r>
        <w:rPr>
          <w:noProof/>
        </w:rPr>
        <w:tab/>
      </w:r>
      <w:r>
        <w:rPr>
          <w:noProof/>
        </w:rPr>
        <w:fldChar w:fldCharType="begin"/>
      </w:r>
      <w:r>
        <w:rPr>
          <w:noProof/>
        </w:rPr>
        <w:instrText xml:space="preserve"> PAGEREF _Toc167889599 \h </w:instrText>
      </w:r>
      <w:r>
        <w:rPr>
          <w:noProof/>
        </w:rPr>
      </w:r>
      <w:r>
        <w:rPr>
          <w:noProof/>
        </w:rPr>
        <w:fldChar w:fldCharType="separate"/>
      </w:r>
      <w:r w:rsidR="008D7313">
        <w:rPr>
          <w:noProof/>
        </w:rPr>
        <w:t>25</w:t>
      </w:r>
      <w:r>
        <w:rPr>
          <w:noProof/>
        </w:rPr>
        <w:fldChar w:fldCharType="end"/>
      </w:r>
    </w:p>
    <w:p w14:paraId="447A507A" w14:textId="4BA35E14"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2.3</w:t>
      </w:r>
      <w:r w:rsidRPr="00D22494">
        <w:rPr>
          <w:rFonts w:cs="Times New Roman"/>
          <w:noProof/>
          <w:lang w:val="vi-VN"/>
        </w:rPr>
        <w:t xml:space="preserve"> Thống kê cơ bản về số từ trong about, name sau khi segmented (len_about_segmented, len_name_segmented)</w:t>
      </w:r>
      <w:r>
        <w:rPr>
          <w:noProof/>
        </w:rPr>
        <w:tab/>
      </w:r>
      <w:r>
        <w:rPr>
          <w:noProof/>
        </w:rPr>
        <w:fldChar w:fldCharType="begin"/>
      </w:r>
      <w:r>
        <w:rPr>
          <w:noProof/>
        </w:rPr>
        <w:instrText xml:space="preserve"> PAGEREF _Toc167889600 \h </w:instrText>
      </w:r>
      <w:r>
        <w:rPr>
          <w:noProof/>
        </w:rPr>
      </w:r>
      <w:r>
        <w:rPr>
          <w:noProof/>
        </w:rPr>
        <w:fldChar w:fldCharType="separate"/>
      </w:r>
      <w:r w:rsidR="008D7313">
        <w:rPr>
          <w:noProof/>
        </w:rPr>
        <w:t>26</w:t>
      </w:r>
      <w:r>
        <w:rPr>
          <w:noProof/>
        </w:rPr>
        <w:fldChar w:fldCharType="end"/>
      </w:r>
    </w:p>
    <w:p w14:paraId="236E225A" w14:textId="6CF2921F"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2.4</w:t>
      </w:r>
      <w:r w:rsidRPr="00D22494">
        <w:rPr>
          <w:rFonts w:cs="Times New Roman"/>
          <w:noProof/>
          <w:lang w:val="vi-VN"/>
        </w:rPr>
        <w:t xml:space="preserve"> Biểu đồ cột thể hiện độ dài văn bản ở trường about, name.</w:t>
      </w:r>
      <w:r>
        <w:rPr>
          <w:noProof/>
        </w:rPr>
        <w:tab/>
      </w:r>
      <w:r>
        <w:rPr>
          <w:noProof/>
        </w:rPr>
        <w:fldChar w:fldCharType="begin"/>
      </w:r>
      <w:r>
        <w:rPr>
          <w:noProof/>
        </w:rPr>
        <w:instrText xml:space="preserve"> PAGEREF _Toc167889601 \h </w:instrText>
      </w:r>
      <w:r>
        <w:rPr>
          <w:noProof/>
        </w:rPr>
      </w:r>
      <w:r>
        <w:rPr>
          <w:noProof/>
        </w:rPr>
        <w:fldChar w:fldCharType="separate"/>
      </w:r>
      <w:r w:rsidR="008D7313">
        <w:rPr>
          <w:noProof/>
        </w:rPr>
        <w:t>26</w:t>
      </w:r>
      <w:r>
        <w:rPr>
          <w:noProof/>
        </w:rPr>
        <w:fldChar w:fldCharType="end"/>
      </w:r>
    </w:p>
    <w:p w14:paraId="53289BDA" w14:textId="1DA315A3"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2.5</w:t>
      </w:r>
      <w:r w:rsidRPr="00D22494">
        <w:rPr>
          <w:rFonts w:cs="Times New Roman"/>
          <w:noProof/>
          <w:lang w:val="vi-VN"/>
        </w:rPr>
        <w:t xml:space="preserve"> Bảng thống kê mô tả của course-field.json</w:t>
      </w:r>
      <w:r>
        <w:rPr>
          <w:noProof/>
        </w:rPr>
        <w:tab/>
      </w:r>
      <w:r>
        <w:rPr>
          <w:noProof/>
        </w:rPr>
        <w:fldChar w:fldCharType="begin"/>
      </w:r>
      <w:r>
        <w:rPr>
          <w:noProof/>
        </w:rPr>
        <w:instrText xml:space="preserve"> PAGEREF _Toc167889602 \h </w:instrText>
      </w:r>
      <w:r>
        <w:rPr>
          <w:noProof/>
        </w:rPr>
      </w:r>
      <w:r>
        <w:rPr>
          <w:noProof/>
        </w:rPr>
        <w:fldChar w:fldCharType="separate"/>
      </w:r>
      <w:r w:rsidR="008D7313">
        <w:rPr>
          <w:noProof/>
        </w:rPr>
        <w:t>27</w:t>
      </w:r>
      <w:r>
        <w:rPr>
          <w:noProof/>
        </w:rPr>
        <w:fldChar w:fldCharType="end"/>
      </w:r>
    </w:p>
    <w:p w14:paraId="57EFED22" w14:textId="537CF79D"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2.6</w:t>
      </w:r>
      <w:r w:rsidRPr="00D22494">
        <w:rPr>
          <w:rFonts w:cs="Times New Roman"/>
          <w:noProof/>
          <w:lang w:val="vi-VN"/>
        </w:rPr>
        <w:t xml:space="preserve"> Histogram thể hiện số lượng fields trong mỗi khóa học (bên trái) và bảng thống kê mô tả tương ứng (bên phải)</w:t>
      </w:r>
      <w:r>
        <w:rPr>
          <w:noProof/>
        </w:rPr>
        <w:tab/>
      </w:r>
      <w:r>
        <w:rPr>
          <w:noProof/>
        </w:rPr>
        <w:fldChar w:fldCharType="begin"/>
      </w:r>
      <w:r>
        <w:rPr>
          <w:noProof/>
        </w:rPr>
        <w:instrText xml:space="preserve"> PAGEREF _Toc167889603 \h </w:instrText>
      </w:r>
      <w:r>
        <w:rPr>
          <w:noProof/>
        </w:rPr>
      </w:r>
      <w:r>
        <w:rPr>
          <w:noProof/>
        </w:rPr>
        <w:fldChar w:fldCharType="separate"/>
      </w:r>
      <w:r w:rsidR="008D7313">
        <w:rPr>
          <w:noProof/>
        </w:rPr>
        <w:t>27</w:t>
      </w:r>
      <w:r>
        <w:rPr>
          <w:noProof/>
        </w:rPr>
        <w:fldChar w:fldCharType="end"/>
      </w:r>
    </w:p>
    <w:p w14:paraId="2A69239E" w14:textId="79966A15"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2.7</w:t>
      </w:r>
      <w:r w:rsidRPr="00D22494">
        <w:rPr>
          <w:rFonts w:cs="Times New Roman"/>
          <w:noProof/>
          <w:lang w:val="vi-VN"/>
        </w:rPr>
        <w:t xml:space="preserve"> Biểu đồ cột thể hiện số lượng khóa học của các field (bên trái) và bảng thống kê mô tả tương ứng (bên phải).</w:t>
      </w:r>
      <w:r>
        <w:rPr>
          <w:noProof/>
        </w:rPr>
        <w:tab/>
      </w:r>
      <w:r>
        <w:rPr>
          <w:noProof/>
        </w:rPr>
        <w:fldChar w:fldCharType="begin"/>
      </w:r>
      <w:r>
        <w:rPr>
          <w:noProof/>
        </w:rPr>
        <w:instrText xml:space="preserve"> PAGEREF _Toc167889604 \h </w:instrText>
      </w:r>
      <w:r>
        <w:rPr>
          <w:noProof/>
        </w:rPr>
      </w:r>
      <w:r>
        <w:rPr>
          <w:noProof/>
        </w:rPr>
        <w:fldChar w:fldCharType="separate"/>
      </w:r>
      <w:r w:rsidR="008D7313">
        <w:rPr>
          <w:noProof/>
        </w:rPr>
        <w:t>28</w:t>
      </w:r>
      <w:r>
        <w:rPr>
          <w:noProof/>
        </w:rPr>
        <w:fldChar w:fldCharType="end"/>
      </w:r>
    </w:p>
    <w:p w14:paraId="1E883E51" w14:textId="6DB87593"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2.8</w:t>
      </w:r>
      <w:r w:rsidRPr="00D22494">
        <w:rPr>
          <w:rFonts w:cs="Times New Roman"/>
          <w:noProof/>
          <w:lang w:val="vi-VN"/>
        </w:rPr>
        <w:t xml:space="preserve"> Bảng thống kê mô tả của concept.json</w:t>
      </w:r>
      <w:r>
        <w:rPr>
          <w:noProof/>
        </w:rPr>
        <w:tab/>
      </w:r>
      <w:r>
        <w:rPr>
          <w:noProof/>
        </w:rPr>
        <w:fldChar w:fldCharType="begin"/>
      </w:r>
      <w:r>
        <w:rPr>
          <w:noProof/>
        </w:rPr>
        <w:instrText xml:space="preserve"> PAGEREF _Toc167889605 \h </w:instrText>
      </w:r>
      <w:r>
        <w:rPr>
          <w:noProof/>
        </w:rPr>
      </w:r>
      <w:r>
        <w:rPr>
          <w:noProof/>
        </w:rPr>
        <w:fldChar w:fldCharType="separate"/>
      </w:r>
      <w:r w:rsidR="008D7313">
        <w:rPr>
          <w:noProof/>
        </w:rPr>
        <w:t>28</w:t>
      </w:r>
      <w:r>
        <w:rPr>
          <w:noProof/>
        </w:rPr>
        <w:fldChar w:fldCharType="end"/>
      </w:r>
    </w:p>
    <w:p w14:paraId="6BCB5BB3" w14:textId="4553BFB7"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2.9</w:t>
      </w:r>
      <w:r w:rsidRPr="00D22494">
        <w:rPr>
          <w:rFonts w:cs="Times New Roman"/>
          <w:noProof/>
          <w:lang w:val="vi-VN"/>
        </w:rPr>
        <w:t xml:space="preserve"> Histogram thể hiện số lượng concept của mỗi khóa học (bên trái) và bảng thống kê mô tả tương ứng (bên phải).</w:t>
      </w:r>
      <w:r>
        <w:rPr>
          <w:noProof/>
        </w:rPr>
        <w:tab/>
      </w:r>
      <w:r>
        <w:rPr>
          <w:noProof/>
        </w:rPr>
        <w:fldChar w:fldCharType="begin"/>
      </w:r>
      <w:r>
        <w:rPr>
          <w:noProof/>
        </w:rPr>
        <w:instrText xml:space="preserve"> PAGEREF _Toc167889606 \h </w:instrText>
      </w:r>
      <w:r>
        <w:rPr>
          <w:noProof/>
        </w:rPr>
      </w:r>
      <w:r>
        <w:rPr>
          <w:noProof/>
        </w:rPr>
        <w:fldChar w:fldCharType="separate"/>
      </w:r>
      <w:r w:rsidR="008D7313">
        <w:rPr>
          <w:noProof/>
        </w:rPr>
        <w:t>29</w:t>
      </w:r>
      <w:r>
        <w:rPr>
          <w:noProof/>
        </w:rPr>
        <w:fldChar w:fldCharType="end"/>
      </w:r>
    </w:p>
    <w:p w14:paraId="7389DDA8" w14:textId="34503E14"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2.10</w:t>
      </w:r>
      <w:r w:rsidRPr="00D22494">
        <w:rPr>
          <w:rFonts w:cs="Times New Roman"/>
          <w:noProof/>
          <w:lang w:val="vi-VN"/>
        </w:rPr>
        <w:t xml:space="preserve"> Histogram thể hiện số lượng khóa học của mỗi concept (bên trái) và bảng thống kê mô tả tương ứng (bên phải).</w:t>
      </w:r>
      <w:r>
        <w:rPr>
          <w:noProof/>
        </w:rPr>
        <w:tab/>
      </w:r>
      <w:r>
        <w:rPr>
          <w:noProof/>
        </w:rPr>
        <w:fldChar w:fldCharType="begin"/>
      </w:r>
      <w:r>
        <w:rPr>
          <w:noProof/>
        </w:rPr>
        <w:instrText xml:space="preserve"> PAGEREF _Toc167889607 \h </w:instrText>
      </w:r>
      <w:r>
        <w:rPr>
          <w:noProof/>
        </w:rPr>
      </w:r>
      <w:r>
        <w:rPr>
          <w:noProof/>
        </w:rPr>
        <w:fldChar w:fldCharType="separate"/>
      </w:r>
      <w:r w:rsidR="008D7313">
        <w:rPr>
          <w:noProof/>
        </w:rPr>
        <w:t>29</w:t>
      </w:r>
      <w:r>
        <w:rPr>
          <w:noProof/>
        </w:rPr>
        <w:fldChar w:fldCharType="end"/>
      </w:r>
    </w:p>
    <w:p w14:paraId="0B096B26" w14:textId="5A70DBC4"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2.11</w:t>
      </w:r>
      <w:r w:rsidRPr="00D22494">
        <w:rPr>
          <w:rFonts w:cs="Times New Roman"/>
          <w:noProof/>
          <w:lang w:val="vi-VN"/>
        </w:rPr>
        <w:t xml:space="preserve"> Bảng thống kê mô tả của school.json</w:t>
      </w:r>
      <w:r>
        <w:rPr>
          <w:noProof/>
        </w:rPr>
        <w:tab/>
      </w:r>
      <w:r>
        <w:rPr>
          <w:noProof/>
        </w:rPr>
        <w:fldChar w:fldCharType="begin"/>
      </w:r>
      <w:r>
        <w:rPr>
          <w:noProof/>
        </w:rPr>
        <w:instrText xml:space="preserve"> PAGEREF _Toc167889608 \h </w:instrText>
      </w:r>
      <w:r>
        <w:rPr>
          <w:noProof/>
        </w:rPr>
      </w:r>
      <w:r>
        <w:rPr>
          <w:noProof/>
        </w:rPr>
        <w:fldChar w:fldCharType="separate"/>
      </w:r>
      <w:r w:rsidR="008D7313">
        <w:rPr>
          <w:noProof/>
        </w:rPr>
        <w:t>30</w:t>
      </w:r>
      <w:r>
        <w:rPr>
          <w:noProof/>
        </w:rPr>
        <w:fldChar w:fldCharType="end"/>
      </w:r>
    </w:p>
    <w:p w14:paraId="036040B0" w14:textId="7AE91457"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2.12</w:t>
      </w:r>
      <w:r w:rsidRPr="00D22494">
        <w:rPr>
          <w:rFonts w:cs="Times New Roman"/>
          <w:noProof/>
          <w:lang w:val="vi-VN"/>
        </w:rPr>
        <w:t xml:space="preserve"> Histogram thể hiện số lượng khóa học của mỗi trường (bên trái) và bảng thống kê mô tả tương ứng (bên phải).</w:t>
      </w:r>
      <w:r>
        <w:rPr>
          <w:noProof/>
        </w:rPr>
        <w:tab/>
      </w:r>
      <w:r>
        <w:rPr>
          <w:noProof/>
        </w:rPr>
        <w:fldChar w:fldCharType="begin"/>
      </w:r>
      <w:r>
        <w:rPr>
          <w:noProof/>
        </w:rPr>
        <w:instrText xml:space="preserve"> PAGEREF _Toc167889609 \h </w:instrText>
      </w:r>
      <w:r>
        <w:rPr>
          <w:noProof/>
        </w:rPr>
      </w:r>
      <w:r>
        <w:rPr>
          <w:noProof/>
        </w:rPr>
        <w:fldChar w:fldCharType="separate"/>
      </w:r>
      <w:r w:rsidR="008D7313">
        <w:rPr>
          <w:noProof/>
        </w:rPr>
        <w:t>30</w:t>
      </w:r>
      <w:r>
        <w:rPr>
          <w:noProof/>
        </w:rPr>
        <w:fldChar w:fldCharType="end"/>
      </w:r>
    </w:p>
    <w:p w14:paraId="1E9E560A" w14:textId="51BEAFBE"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2.13</w:t>
      </w:r>
      <w:r w:rsidRPr="00D22494">
        <w:rPr>
          <w:rFonts w:cs="Times New Roman"/>
          <w:noProof/>
          <w:lang w:val="vi-VN"/>
        </w:rPr>
        <w:t xml:space="preserve"> Bảng thống kê mô tả cho số lượng trường học của mỗi khóa học.</w:t>
      </w:r>
      <w:r>
        <w:rPr>
          <w:noProof/>
        </w:rPr>
        <w:tab/>
      </w:r>
      <w:r>
        <w:rPr>
          <w:noProof/>
        </w:rPr>
        <w:fldChar w:fldCharType="begin"/>
      </w:r>
      <w:r>
        <w:rPr>
          <w:noProof/>
        </w:rPr>
        <w:instrText xml:space="preserve"> PAGEREF _Toc167889610 \h </w:instrText>
      </w:r>
      <w:r>
        <w:rPr>
          <w:noProof/>
        </w:rPr>
      </w:r>
      <w:r>
        <w:rPr>
          <w:noProof/>
        </w:rPr>
        <w:fldChar w:fldCharType="separate"/>
      </w:r>
      <w:r w:rsidR="008D7313">
        <w:rPr>
          <w:noProof/>
        </w:rPr>
        <w:t>31</w:t>
      </w:r>
      <w:r>
        <w:rPr>
          <w:noProof/>
        </w:rPr>
        <w:fldChar w:fldCharType="end"/>
      </w:r>
    </w:p>
    <w:p w14:paraId="3B5776A7" w14:textId="2197C8D9"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2.14</w:t>
      </w:r>
      <w:r w:rsidRPr="00D22494">
        <w:rPr>
          <w:rFonts w:cs="Times New Roman"/>
          <w:noProof/>
          <w:lang w:val="vi-VN"/>
        </w:rPr>
        <w:t xml:space="preserve"> Bảng thống kê mô tả của teacher.json</w:t>
      </w:r>
      <w:r>
        <w:rPr>
          <w:noProof/>
        </w:rPr>
        <w:tab/>
      </w:r>
      <w:r>
        <w:rPr>
          <w:noProof/>
        </w:rPr>
        <w:fldChar w:fldCharType="begin"/>
      </w:r>
      <w:r>
        <w:rPr>
          <w:noProof/>
        </w:rPr>
        <w:instrText xml:space="preserve"> PAGEREF _Toc167889611 \h </w:instrText>
      </w:r>
      <w:r>
        <w:rPr>
          <w:noProof/>
        </w:rPr>
      </w:r>
      <w:r>
        <w:rPr>
          <w:noProof/>
        </w:rPr>
        <w:fldChar w:fldCharType="separate"/>
      </w:r>
      <w:r w:rsidR="008D7313">
        <w:rPr>
          <w:noProof/>
        </w:rPr>
        <w:t>31</w:t>
      </w:r>
      <w:r>
        <w:rPr>
          <w:noProof/>
        </w:rPr>
        <w:fldChar w:fldCharType="end"/>
      </w:r>
    </w:p>
    <w:p w14:paraId="256FC747" w14:textId="5AC6448C"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2.15</w:t>
      </w:r>
      <w:r w:rsidRPr="00D22494">
        <w:rPr>
          <w:rFonts w:cs="Times New Roman"/>
          <w:noProof/>
          <w:lang w:val="vi-VN"/>
        </w:rPr>
        <w:t xml:space="preserve"> Histogram thể hiện số lượng teachers của mỗi khóa học (bên trái) và bảng thống kê mô tả tương ứng (bên phải).</w:t>
      </w:r>
      <w:r>
        <w:rPr>
          <w:noProof/>
        </w:rPr>
        <w:tab/>
      </w:r>
      <w:r>
        <w:rPr>
          <w:noProof/>
        </w:rPr>
        <w:fldChar w:fldCharType="begin"/>
      </w:r>
      <w:r>
        <w:rPr>
          <w:noProof/>
        </w:rPr>
        <w:instrText xml:space="preserve"> PAGEREF _Toc167889612 \h </w:instrText>
      </w:r>
      <w:r>
        <w:rPr>
          <w:noProof/>
        </w:rPr>
      </w:r>
      <w:r>
        <w:rPr>
          <w:noProof/>
        </w:rPr>
        <w:fldChar w:fldCharType="separate"/>
      </w:r>
      <w:r w:rsidR="008D7313">
        <w:rPr>
          <w:noProof/>
        </w:rPr>
        <w:t>32</w:t>
      </w:r>
      <w:r>
        <w:rPr>
          <w:noProof/>
        </w:rPr>
        <w:fldChar w:fldCharType="end"/>
      </w:r>
    </w:p>
    <w:p w14:paraId="4C3CA3C4" w14:textId="5F1F1D4F"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lastRenderedPageBreak/>
        <w:t>Hình 2.16</w:t>
      </w:r>
      <w:r w:rsidRPr="00D22494">
        <w:rPr>
          <w:rFonts w:cs="Times New Roman"/>
          <w:noProof/>
          <w:lang w:val="vi-VN"/>
        </w:rPr>
        <w:t xml:space="preserve"> Histogram thể hiện số lượng khóa học của mỗi teacher (bên trái) và bảng thống kê mô tả tương ứng (bên phải).</w:t>
      </w:r>
      <w:r>
        <w:rPr>
          <w:noProof/>
        </w:rPr>
        <w:tab/>
      </w:r>
      <w:r>
        <w:rPr>
          <w:noProof/>
        </w:rPr>
        <w:fldChar w:fldCharType="begin"/>
      </w:r>
      <w:r>
        <w:rPr>
          <w:noProof/>
        </w:rPr>
        <w:instrText xml:space="preserve"> PAGEREF _Toc167889613 \h </w:instrText>
      </w:r>
      <w:r>
        <w:rPr>
          <w:noProof/>
        </w:rPr>
      </w:r>
      <w:r>
        <w:rPr>
          <w:noProof/>
        </w:rPr>
        <w:fldChar w:fldCharType="separate"/>
      </w:r>
      <w:r w:rsidR="008D7313">
        <w:rPr>
          <w:noProof/>
        </w:rPr>
        <w:t>33</w:t>
      </w:r>
      <w:r>
        <w:rPr>
          <w:noProof/>
        </w:rPr>
        <w:fldChar w:fldCharType="end"/>
      </w:r>
    </w:p>
    <w:p w14:paraId="4D638027" w14:textId="693E1E3A"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2.17</w:t>
      </w:r>
      <w:r w:rsidRPr="00D22494">
        <w:rPr>
          <w:rFonts w:cs="Times New Roman"/>
          <w:noProof/>
          <w:lang w:val="vi-VN"/>
        </w:rPr>
        <w:t xml:space="preserve"> Bảng thống kê mô tả số lượng giáo viên của một tổ chức.</w:t>
      </w:r>
      <w:r>
        <w:rPr>
          <w:noProof/>
        </w:rPr>
        <w:tab/>
      </w:r>
      <w:r>
        <w:rPr>
          <w:noProof/>
        </w:rPr>
        <w:fldChar w:fldCharType="begin"/>
      </w:r>
      <w:r>
        <w:rPr>
          <w:noProof/>
        </w:rPr>
        <w:instrText xml:space="preserve"> PAGEREF _Toc167889614 \h </w:instrText>
      </w:r>
      <w:r>
        <w:rPr>
          <w:noProof/>
        </w:rPr>
      </w:r>
      <w:r>
        <w:rPr>
          <w:noProof/>
        </w:rPr>
        <w:fldChar w:fldCharType="separate"/>
      </w:r>
      <w:r w:rsidR="008D7313">
        <w:rPr>
          <w:noProof/>
        </w:rPr>
        <w:t>33</w:t>
      </w:r>
      <w:r>
        <w:rPr>
          <w:noProof/>
        </w:rPr>
        <w:fldChar w:fldCharType="end"/>
      </w:r>
    </w:p>
    <w:p w14:paraId="7D382BDC" w14:textId="07220D06"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2.18</w:t>
      </w:r>
      <w:r w:rsidRPr="00D22494">
        <w:rPr>
          <w:rFonts w:cs="Times New Roman"/>
          <w:noProof/>
          <w:lang w:val="vi-VN"/>
        </w:rPr>
        <w:t xml:space="preserve"> Bảng thông kê mô tả của user.json</w:t>
      </w:r>
      <w:r>
        <w:rPr>
          <w:noProof/>
        </w:rPr>
        <w:tab/>
      </w:r>
      <w:r>
        <w:rPr>
          <w:noProof/>
        </w:rPr>
        <w:fldChar w:fldCharType="begin"/>
      </w:r>
      <w:r>
        <w:rPr>
          <w:noProof/>
        </w:rPr>
        <w:instrText xml:space="preserve"> PAGEREF _Toc167889615 \h </w:instrText>
      </w:r>
      <w:r>
        <w:rPr>
          <w:noProof/>
        </w:rPr>
      </w:r>
      <w:r>
        <w:rPr>
          <w:noProof/>
        </w:rPr>
        <w:fldChar w:fldCharType="separate"/>
      </w:r>
      <w:r w:rsidR="008D7313">
        <w:rPr>
          <w:noProof/>
        </w:rPr>
        <w:t>34</w:t>
      </w:r>
      <w:r>
        <w:rPr>
          <w:noProof/>
        </w:rPr>
        <w:fldChar w:fldCharType="end"/>
      </w:r>
    </w:p>
    <w:p w14:paraId="6EF79300" w14:textId="64164938"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2.19</w:t>
      </w:r>
      <w:r w:rsidRPr="00D22494">
        <w:rPr>
          <w:rFonts w:cs="Times New Roman"/>
          <w:noProof/>
          <w:lang w:val="vi-VN"/>
        </w:rPr>
        <w:t xml:space="preserve"> Value counts của trường gender của User.</w:t>
      </w:r>
      <w:r>
        <w:rPr>
          <w:noProof/>
        </w:rPr>
        <w:tab/>
      </w:r>
      <w:r>
        <w:rPr>
          <w:noProof/>
        </w:rPr>
        <w:fldChar w:fldCharType="begin"/>
      </w:r>
      <w:r>
        <w:rPr>
          <w:noProof/>
        </w:rPr>
        <w:instrText xml:space="preserve"> PAGEREF _Toc167889616 \h </w:instrText>
      </w:r>
      <w:r>
        <w:rPr>
          <w:noProof/>
        </w:rPr>
      </w:r>
      <w:r>
        <w:rPr>
          <w:noProof/>
        </w:rPr>
        <w:fldChar w:fldCharType="separate"/>
      </w:r>
      <w:r w:rsidR="008D7313">
        <w:rPr>
          <w:noProof/>
        </w:rPr>
        <w:t>35</w:t>
      </w:r>
      <w:r>
        <w:rPr>
          <w:noProof/>
        </w:rPr>
        <w:fldChar w:fldCharType="end"/>
      </w:r>
    </w:p>
    <w:p w14:paraId="2ACF5F69" w14:textId="1BCAD813"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2.20</w:t>
      </w:r>
      <w:r w:rsidRPr="00D22494">
        <w:rPr>
          <w:rFonts w:cs="Times New Roman"/>
          <w:noProof/>
          <w:lang w:val="vi-VN"/>
        </w:rPr>
        <w:t xml:space="preserve"> Biểu đồ thể hiện số lượng User ứng với từng giới tính.</w:t>
      </w:r>
      <w:r>
        <w:rPr>
          <w:noProof/>
        </w:rPr>
        <w:tab/>
      </w:r>
      <w:r>
        <w:rPr>
          <w:noProof/>
        </w:rPr>
        <w:fldChar w:fldCharType="begin"/>
      </w:r>
      <w:r>
        <w:rPr>
          <w:noProof/>
        </w:rPr>
        <w:instrText xml:space="preserve"> PAGEREF _Toc167889617 \h </w:instrText>
      </w:r>
      <w:r>
        <w:rPr>
          <w:noProof/>
        </w:rPr>
      </w:r>
      <w:r>
        <w:rPr>
          <w:noProof/>
        </w:rPr>
        <w:fldChar w:fldCharType="separate"/>
      </w:r>
      <w:r w:rsidR="008D7313">
        <w:rPr>
          <w:noProof/>
        </w:rPr>
        <w:t>35</w:t>
      </w:r>
      <w:r>
        <w:rPr>
          <w:noProof/>
        </w:rPr>
        <w:fldChar w:fldCharType="end"/>
      </w:r>
    </w:p>
    <w:p w14:paraId="708C1516" w14:textId="7A44CEE8"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2.21</w:t>
      </w:r>
      <w:r w:rsidRPr="00D22494">
        <w:rPr>
          <w:rFonts w:cs="Times New Roman"/>
          <w:noProof/>
          <w:lang w:val="vi-VN"/>
        </w:rPr>
        <w:t xml:space="preserve"> Biểu  đồ thể hiện tổng số lượng khóa học đăng ký của mỗi nhóm giới tính</w:t>
      </w:r>
      <w:r>
        <w:rPr>
          <w:noProof/>
        </w:rPr>
        <w:tab/>
      </w:r>
      <w:r>
        <w:rPr>
          <w:noProof/>
        </w:rPr>
        <w:fldChar w:fldCharType="begin"/>
      </w:r>
      <w:r>
        <w:rPr>
          <w:noProof/>
        </w:rPr>
        <w:instrText xml:space="preserve"> PAGEREF _Toc167889618 \h </w:instrText>
      </w:r>
      <w:r>
        <w:rPr>
          <w:noProof/>
        </w:rPr>
      </w:r>
      <w:r>
        <w:rPr>
          <w:noProof/>
        </w:rPr>
        <w:fldChar w:fldCharType="separate"/>
      </w:r>
      <w:r w:rsidR="008D7313">
        <w:rPr>
          <w:noProof/>
        </w:rPr>
        <w:t>36</w:t>
      </w:r>
      <w:r>
        <w:rPr>
          <w:noProof/>
        </w:rPr>
        <w:fldChar w:fldCharType="end"/>
      </w:r>
    </w:p>
    <w:p w14:paraId="4911D3F2" w14:textId="109C1993"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2.22</w:t>
      </w:r>
      <w:r w:rsidRPr="00D22494">
        <w:rPr>
          <w:rFonts w:cs="Times New Roman"/>
          <w:noProof/>
          <w:lang w:val="vi-VN"/>
        </w:rPr>
        <w:t xml:space="preserve"> Histogram thể hiện số lượng videos của mỗi khóa học(trái) và bảng thống kê mô tả tương ứng (phải).</w:t>
      </w:r>
      <w:r>
        <w:rPr>
          <w:noProof/>
        </w:rPr>
        <w:tab/>
      </w:r>
      <w:r>
        <w:rPr>
          <w:noProof/>
        </w:rPr>
        <w:fldChar w:fldCharType="begin"/>
      </w:r>
      <w:r>
        <w:rPr>
          <w:noProof/>
        </w:rPr>
        <w:instrText xml:space="preserve"> PAGEREF _Toc167889619 \h </w:instrText>
      </w:r>
      <w:r>
        <w:rPr>
          <w:noProof/>
        </w:rPr>
      </w:r>
      <w:r>
        <w:rPr>
          <w:noProof/>
        </w:rPr>
        <w:fldChar w:fldCharType="separate"/>
      </w:r>
      <w:r w:rsidR="008D7313">
        <w:rPr>
          <w:noProof/>
        </w:rPr>
        <w:t>37</w:t>
      </w:r>
      <w:r>
        <w:rPr>
          <w:noProof/>
        </w:rPr>
        <w:fldChar w:fldCharType="end"/>
      </w:r>
    </w:p>
    <w:p w14:paraId="4BFCB491" w14:textId="0D5BA8B3"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2.23</w:t>
      </w:r>
      <w:r w:rsidRPr="00D22494">
        <w:rPr>
          <w:rFonts w:cs="Times New Roman"/>
          <w:noProof/>
          <w:lang w:val="vi-VN"/>
        </w:rPr>
        <w:t xml:space="preserve"> Bảng thống kê mô tả của video.json</w:t>
      </w:r>
      <w:r>
        <w:rPr>
          <w:noProof/>
        </w:rPr>
        <w:tab/>
      </w:r>
      <w:r>
        <w:rPr>
          <w:noProof/>
        </w:rPr>
        <w:fldChar w:fldCharType="begin"/>
      </w:r>
      <w:r>
        <w:rPr>
          <w:noProof/>
        </w:rPr>
        <w:instrText xml:space="preserve"> PAGEREF _Toc167889620 \h </w:instrText>
      </w:r>
      <w:r>
        <w:rPr>
          <w:noProof/>
        </w:rPr>
      </w:r>
      <w:r>
        <w:rPr>
          <w:noProof/>
        </w:rPr>
        <w:fldChar w:fldCharType="separate"/>
      </w:r>
      <w:r w:rsidR="008D7313">
        <w:rPr>
          <w:noProof/>
        </w:rPr>
        <w:t>37</w:t>
      </w:r>
      <w:r>
        <w:rPr>
          <w:noProof/>
        </w:rPr>
        <w:fldChar w:fldCharType="end"/>
      </w:r>
    </w:p>
    <w:p w14:paraId="38A80DB8" w14:textId="577B4FBB"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2.24</w:t>
      </w:r>
      <w:r w:rsidRPr="00D22494">
        <w:rPr>
          <w:rFonts w:cs="Times New Roman"/>
          <w:noProof/>
          <w:lang w:val="vi-VN"/>
        </w:rPr>
        <w:t xml:space="preserve"> Thực hiện kiểm định phương sai ANOVA để xem số lượng khóa học đăng kí có bị phụ thuộc vào nhóm giới tính hay không.</w:t>
      </w:r>
      <w:r>
        <w:rPr>
          <w:noProof/>
        </w:rPr>
        <w:tab/>
      </w:r>
      <w:r>
        <w:rPr>
          <w:noProof/>
        </w:rPr>
        <w:fldChar w:fldCharType="begin"/>
      </w:r>
      <w:r>
        <w:rPr>
          <w:noProof/>
        </w:rPr>
        <w:instrText xml:space="preserve"> PAGEREF _Toc167889621 \h </w:instrText>
      </w:r>
      <w:r>
        <w:rPr>
          <w:noProof/>
        </w:rPr>
      </w:r>
      <w:r>
        <w:rPr>
          <w:noProof/>
        </w:rPr>
        <w:fldChar w:fldCharType="separate"/>
      </w:r>
      <w:r w:rsidR="008D7313">
        <w:rPr>
          <w:noProof/>
        </w:rPr>
        <w:t>38</w:t>
      </w:r>
      <w:r>
        <w:rPr>
          <w:noProof/>
        </w:rPr>
        <w:fldChar w:fldCharType="end"/>
      </w:r>
    </w:p>
    <w:p w14:paraId="22232D07" w14:textId="3649D032"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2.25</w:t>
      </w:r>
      <w:r w:rsidRPr="00D22494">
        <w:rPr>
          <w:rFonts w:cs="Times New Roman"/>
          <w:noProof/>
          <w:lang w:val="vi-VN"/>
        </w:rPr>
        <w:t xml:space="preserve"> Một phần của tập luật kết hợp</w:t>
      </w:r>
      <w:r>
        <w:rPr>
          <w:noProof/>
        </w:rPr>
        <w:tab/>
      </w:r>
      <w:r>
        <w:rPr>
          <w:noProof/>
        </w:rPr>
        <w:fldChar w:fldCharType="begin"/>
      </w:r>
      <w:r>
        <w:rPr>
          <w:noProof/>
        </w:rPr>
        <w:instrText xml:space="preserve"> PAGEREF _Toc167889622 \h </w:instrText>
      </w:r>
      <w:r>
        <w:rPr>
          <w:noProof/>
        </w:rPr>
      </w:r>
      <w:r>
        <w:rPr>
          <w:noProof/>
        </w:rPr>
        <w:fldChar w:fldCharType="separate"/>
      </w:r>
      <w:r w:rsidR="008D7313">
        <w:rPr>
          <w:noProof/>
        </w:rPr>
        <w:t>39</w:t>
      </w:r>
      <w:r>
        <w:rPr>
          <w:noProof/>
        </w:rPr>
        <w:fldChar w:fldCharType="end"/>
      </w:r>
    </w:p>
    <w:p w14:paraId="3A832F93" w14:textId="42677E2B"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2.26</w:t>
      </w:r>
      <w:r w:rsidRPr="00D22494">
        <w:rPr>
          <w:rFonts w:cs="Times New Roman"/>
          <w:noProof/>
          <w:lang w:val="vi-VN"/>
        </w:rPr>
        <w:t xml:space="preserve"> Các khóa học thường xuất hiện cùng với khóa học 746997</w:t>
      </w:r>
      <w:r>
        <w:rPr>
          <w:noProof/>
        </w:rPr>
        <w:tab/>
      </w:r>
      <w:r>
        <w:rPr>
          <w:noProof/>
        </w:rPr>
        <w:fldChar w:fldCharType="begin"/>
      </w:r>
      <w:r>
        <w:rPr>
          <w:noProof/>
        </w:rPr>
        <w:instrText xml:space="preserve"> PAGEREF _Toc167889623 \h </w:instrText>
      </w:r>
      <w:r>
        <w:rPr>
          <w:noProof/>
        </w:rPr>
      </w:r>
      <w:r>
        <w:rPr>
          <w:noProof/>
        </w:rPr>
        <w:fldChar w:fldCharType="separate"/>
      </w:r>
      <w:r w:rsidR="008D7313">
        <w:rPr>
          <w:noProof/>
        </w:rPr>
        <w:t>39</w:t>
      </w:r>
      <w:r>
        <w:rPr>
          <w:noProof/>
        </w:rPr>
        <w:fldChar w:fldCharType="end"/>
      </w:r>
    </w:p>
    <w:p w14:paraId="55C4DF8F" w14:textId="5BA48C60"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2.27</w:t>
      </w:r>
      <w:r w:rsidRPr="00D22494">
        <w:rPr>
          <w:rFonts w:cs="Times New Roman"/>
          <w:noProof/>
          <w:lang w:val="vi-VN"/>
        </w:rPr>
        <w:t xml:space="preserve"> Sơ đồ phân rã của quy trình tiền xử lý dữ liệu</w:t>
      </w:r>
      <w:r>
        <w:rPr>
          <w:noProof/>
        </w:rPr>
        <w:tab/>
      </w:r>
      <w:r>
        <w:rPr>
          <w:noProof/>
        </w:rPr>
        <w:fldChar w:fldCharType="begin"/>
      </w:r>
      <w:r>
        <w:rPr>
          <w:noProof/>
        </w:rPr>
        <w:instrText xml:space="preserve"> PAGEREF _Toc167889624 \h </w:instrText>
      </w:r>
      <w:r>
        <w:rPr>
          <w:noProof/>
        </w:rPr>
      </w:r>
      <w:r>
        <w:rPr>
          <w:noProof/>
        </w:rPr>
        <w:fldChar w:fldCharType="separate"/>
      </w:r>
      <w:r w:rsidR="008D7313">
        <w:rPr>
          <w:noProof/>
        </w:rPr>
        <w:t>41</w:t>
      </w:r>
      <w:r>
        <w:rPr>
          <w:noProof/>
        </w:rPr>
        <w:fldChar w:fldCharType="end"/>
      </w:r>
    </w:p>
    <w:p w14:paraId="7CC163E3" w14:textId="62A294BA"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22494">
        <w:rPr>
          <w:rFonts w:cs="Times New Roman"/>
          <w:noProof/>
        </w:rPr>
        <w:t>Hình 3.1</w:t>
      </w:r>
      <w:r w:rsidRPr="00D22494">
        <w:rPr>
          <w:rFonts w:cs="Times New Roman"/>
          <w:noProof/>
          <w:lang w:val="vi-VN"/>
        </w:rPr>
        <w:t xml:space="preserve"> Hình minh họa kết quả sản phẩm website hệ thống khuyến nghị của nhóm</w:t>
      </w:r>
      <w:r>
        <w:rPr>
          <w:noProof/>
        </w:rPr>
        <w:tab/>
      </w:r>
      <w:r>
        <w:rPr>
          <w:noProof/>
        </w:rPr>
        <w:fldChar w:fldCharType="begin"/>
      </w:r>
      <w:r>
        <w:rPr>
          <w:noProof/>
        </w:rPr>
        <w:instrText xml:space="preserve"> PAGEREF _Toc167889625 \h </w:instrText>
      </w:r>
      <w:r>
        <w:rPr>
          <w:noProof/>
        </w:rPr>
      </w:r>
      <w:r>
        <w:rPr>
          <w:noProof/>
        </w:rPr>
        <w:fldChar w:fldCharType="separate"/>
      </w:r>
      <w:r w:rsidR="008D7313">
        <w:rPr>
          <w:noProof/>
        </w:rPr>
        <w:t>44</w:t>
      </w:r>
      <w:r>
        <w:rPr>
          <w:noProof/>
        </w:rPr>
        <w:fldChar w:fldCharType="end"/>
      </w:r>
    </w:p>
    <w:p w14:paraId="5255BCB9" w14:textId="2221EDBC" w:rsidR="00535746" w:rsidRPr="001C729C" w:rsidRDefault="00CF6E85" w:rsidP="00535746">
      <w:pPr>
        <w:rPr>
          <w:rFonts w:cs="Times New Roman"/>
          <w:lang w:val="vi-VN"/>
        </w:rPr>
      </w:pPr>
      <w:r>
        <w:rPr>
          <w:rFonts w:cs="Times New Roman"/>
          <w:lang w:val="vi-VN"/>
        </w:rPr>
        <w:fldChar w:fldCharType="end"/>
      </w:r>
    </w:p>
    <w:p w14:paraId="57295976" w14:textId="175365D3" w:rsidR="006C7A06" w:rsidRPr="001C729C" w:rsidRDefault="00925D5D" w:rsidP="005751C6">
      <w:pPr>
        <w:pStyle w:val="Heading1NotNumbered"/>
        <w:rPr>
          <w:rFonts w:cs="Times New Roman"/>
          <w:lang w:val="vi-VN"/>
        </w:rPr>
      </w:pPr>
      <w:r w:rsidRPr="001C729C">
        <w:rPr>
          <w:rFonts w:cs="Times New Roman"/>
        </w:rPr>
        <w:br w:type="page"/>
      </w:r>
      <w:r w:rsidR="006C7A06" w:rsidRPr="001C729C">
        <w:rPr>
          <w:rFonts w:cs="Times New Roman"/>
          <w:lang w:val="vi-VN"/>
        </w:rPr>
        <w:lastRenderedPageBreak/>
        <w:t>DANH MỤC BẢNG</w:t>
      </w:r>
    </w:p>
    <w:p w14:paraId="7E709BC3" w14:textId="6DEB2167"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Pr>
          <w:rFonts w:cs="Times New Roman"/>
        </w:rPr>
        <w:fldChar w:fldCharType="begin"/>
      </w:r>
      <w:r>
        <w:rPr>
          <w:rFonts w:cs="Times New Roman"/>
        </w:rPr>
        <w:instrText xml:space="preserve"> TOC \c "Bảng" </w:instrText>
      </w:r>
      <w:r>
        <w:rPr>
          <w:rFonts w:cs="Times New Roman"/>
        </w:rPr>
        <w:fldChar w:fldCharType="separate"/>
      </w:r>
      <w:r w:rsidRPr="00DD69B7">
        <w:rPr>
          <w:rFonts w:cs="Times New Roman"/>
          <w:noProof/>
        </w:rPr>
        <w:t>Bảng 1.1</w:t>
      </w:r>
      <w:r w:rsidRPr="00DD69B7">
        <w:rPr>
          <w:rFonts w:cs="Times New Roman"/>
          <w:noProof/>
          <w:lang w:val="vi-VN"/>
        </w:rPr>
        <w:t xml:space="preserve"> Bảng thống kê mô tả bộ dữ liệu sử dụng</w:t>
      </w:r>
      <w:r>
        <w:rPr>
          <w:noProof/>
        </w:rPr>
        <w:tab/>
      </w:r>
      <w:r>
        <w:rPr>
          <w:noProof/>
        </w:rPr>
        <w:fldChar w:fldCharType="begin"/>
      </w:r>
      <w:r>
        <w:rPr>
          <w:noProof/>
        </w:rPr>
        <w:instrText xml:space="preserve"> PAGEREF _Toc167889626 \h </w:instrText>
      </w:r>
      <w:r>
        <w:rPr>
          <w:noProof/>
        </w:rPr>
      </w:r>
      <w:r>
        <w:rPr>
          <w:noProof/>
        </w:rPr>
        <w:fldChar w:fldCharType="separate"/>
      </w:r>
      <w:r w:rsidR="008D7313">
        <w:rPr>
          <w:noProof/>
        </w:rPr>
        <w:t>2</w:t>
      </w:r>
      <w:r>
        <w:rPr>
          <w:noProof/>
        </w:rPr>
        <w:fldChar w:fldCharType="end"/>
      </w:r>
    </w:p>
    <w:p w14:paraId="41147516" w14:textId="2EC21A8B"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1.2 Bảng</w:t>
      </w:r>
      <w:r w:rsidRPr="00DD69B7">
        <w:rPr>
          <w:rFonts w:cs="Times New Roman"/>
          <w:noProof/>
          <w:lang w:val="vi-VN"/>
        </w:rPr>
        <w:t xml:space="preserve"> mô tả các trường dữ liệu của course.json</w:t>
      </w:r>
      <w:r>
        <w:rPr>
          <w:noProof/>
        </w:rPr>
        <w:tab/>
      </w:r>
      <w:r>
        <w:rPr>
          <w:noProof/>
        </w:rPr>
        <w:fldChar w:fldCharType="begin"/>
      </w:r>
      <w:r>
        <w:rPr>
          <w:noProof/>
        </w:rPr>
        <w:instrText xml:space="preserve"> PAGEREF _Toc167889627 \h </w:instrText>
      </w:r>
      <w:r>
        <w:rPr>
          <w:noProof/>
        </w:rPr>
      </w:r>
      <w:r>
        <w:rPr>
          <w:noProof/>
        </w:rPr>
        <w:fldChar w:fldCharType="separate"/>
      </w:r>
      <w:r w:rsidR="008D7313">
        <w:rPr>
          <w:noProof/>
        </w:rPr>
        <w:t>5</w:t>
      </w:r>
      <w:r>
        <w:rPr>
          <w:noProof/>
        </w:rPr>
        <w:fldChar w:fldCharType="end"/>
      </w:r>
    </w:p>
    <w:p w14:paraId="48DCA089" w14:textId="6040CF39"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1.3</w:t>
      </w:r>
      <w:r w:rsidRPr="00DD69B7">
        <w:rPr>
          <w:rFonts w:cs="Times New Roman"/>
          <w:noProof/>
          <w:lang w:val="vi-VN"/>
        </w:rPr>
        <w:t xml:space="preserve"> Bảng mô tả các trường dữ liệu của video.json</w:t>
      </w:r>
      <w:r>
        <w:rPr>
          <w:noProof/>
        </w:rPr>
        <w:tab/>
      </w:r>
      <w:r>
        <w:rPr>
          <w:noProof/>
        </w:rPr>
        <w:fldChar w:fldCharType="begin"/>
      </w:r>
      <w:r>
        <w:rPr>
          <w:noProof/>
        </w:rPr>
        <w:instrText xml:space="preserve"> PAGEREF _Toc167889628 \h </w:instrText>
      </w:r>
      <w:r>
        <w:rPr>
          <w:noProof/>
        </w:rPr>
      </w:r>
      <w:r>
        <w:rPr>
          <w:noProof/>
        </w:rPr>
        <w:fldChar w:fldCharType="separate"/>
      </w:r>
      <w:r w:rsidR="008D7313">
        <w:rPr>
          <w:noProof/>
        </w:rPr>
        <w:t>6</w:t>
      </w:r>
      <w:r>
        <w:rPr>
          <w:noProof/>
        </w:rPr>
        <w:fldChar w:fldCharType="end"/>
      </w:r>
    </w:p>
    <w:p w14:paraId="530795EA" w14:textId="7CF5D633"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1.4</w:t>
      </w:r>
      <w:r w:rsidRPr="00DD69B7">
        <w:rPr>
          <w:rFonts w:cs="Times New Roman"/>
          <w:noProof/>
          <w:lang w:val="vi-VN"/>
        </w:rPr>
        <w:t xml:space="preserve"> Bảng mô tả các trường dữ liệu của problem.json.</w:t>
      </w:r>
      <w:r>
        <w:rPr>
          <w:noProof/>
        </w:rPr>
        <w:tab/>
      </w:r>
      <w:r>
        <w:rPr>
          <w:noProof/>
        </w:rPr>
        <w:fldChar w:fldCharType="begin"/>
      </w:r>
      <w:r>
        <w:rPr>
          <w:noProof/>
        </w:rPr>
        <w:instrText xml:space="preserve"> PAGEREF _Toc167889629 \h </w:instrText>
      </w:r>
      <w:r>
        <w:rPr>
          <w:noProof/>
        </w:rPr>
      </w:r>
      <w:r>
        <w:rPr>
          <w:noProof/>
        </w:rPr>
        <w:fldChar w:fldCharType="separate"/>
      </w:r>
      <w:r w:rsidR="008D7313">
        <w:rPr>
          <w:noProof/>
        </w:rPr>
        <w:t>8</w:t>
      </w:r>
      <w:r>
        <w:rPr>
          <w:noProof/>
        </w:rPr>
        <w:fldChar w:fldCharType="end"/>
      </w:r>
    </w:p>
    <w:p w14:paraId="650F0C4B" w14:textId="45AD8C95"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1.5</w:t>
      </w:r>
      <w:r w:rsidRPr="00DD69B7">
        <w:rPr>
          <w:rFonts w:cs="Times New Roman"/>
          <w:noProof/>
          <w:lang w:val="vi-VN"/>
        </w:rPr>
        <w:t xml:space="preserve"> Bảng mô tả các trường dữ liệu của school.json</w:t>
      </w:r>
      <w:r>
        <w:rPr>
          <w:noProof/>
        </w:rPr>
        <w:tab/>
      </w:r>
      <w:r>
        <w:rPr>
          <w:noProof/>
        </w:rPr>
        <w:fldChar w:fldCharType="begin"/>
      </w:r>
      <w:r>
        <w:rPr>
          <w:noProof/>
        </w:rPr>
        <w:instrText xml:space="preserve"> PAGEREF _Toc167889630 \h </w:instrText>
      </w:r>
      <w:r>
        <w:rPr>
          <w:noProof/>
        </w:rPr>
      </w:r>
      <w:r>
        <w:rPr>
          <w:noProof/>
        </w:rPr>
        <w:fldChar w:fldCharType="separate"/>
      </w:r>
      <w:r w:rsidR="008D7313">
        <w:rPr>
          <w:noProof/>
        </w:rPr>
        <w:t>8</w:t>
      </w:r>
      <w:r>
        <w:rPr>
          <w:noProof/>
        </w:rPr>
        <w:fldChar w:fldCharType="end"/>
      </w:r>
    </w:p>
    <w:p w14:paraId="0D5794BB" w14:textId="767D60D6"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1.6</w:t>
      </w:r>
      <w:r w:rsidRPr="00DD69B7">
        <w:rPr>
          <w:rFonts w:cs="Times New Roman"/>
          <w:noProof/>
          <w:lang w:val="vi-VN"/>
        </w:rPr>
        <w:t xml:space="preserve"> Bảng mô tả các trường dữ liệu của teacher.json</w:t>
      </w:r>
      <w:r>
        <w:rPr>
          <w:noProof/>
        </w:rPr>
        <w:tab/>
      </w:r>
      <w:r>
        <w:rPr>
          <w:noProof/>
        </w:rPr>
        <w:fldChar w:fldCharType="begin"/>
      </w:r>
      <w:r>
        <w:rPr>
          <w:noProof/>
        </w:rPr>
        <w:instrText xml:space="preserve"> PAGEREF _Toc167889631 \h </w:instrText>
      </w:r>
      <w:r>
        <w:rPr>
          <w:noProof/>
        </w:rPr>
      </w:r>
      <w:r>
        <w:rPr>
          <w:noProof/>
        </w:rPr>
        <w:fldChar w:fldCharType="separate"/>
      </w:r>
      <w:r w:rsidR="008D7313">
        <w:rPr>
          <w:noProof/>
        </w:rPr>
        <w:t>9</w:t>
      </w:r>
      <w:r>
        <w:rPr>
          <w:noProof/>
        </w:rPr>
        <w:fldChar w:fldCharType="end"/>
      </w:r>
    </w:p>
    <w:p w14:paraId="73F18A98" w14:textId="61447B3B"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1.7</w:t>
      </w:r>
      <w:r w:rsidRPr="00DD69B7">
        <w:rPr>
          <w:rFonts w:cs="Times New Roman"/>
          <w:noProof/>
          <w:lang w:val="vi-VN"/>
        </w:rPr>
        <w:t xml:space="preserve"> Bảng mô tả các trường dữ liệu của course-field.json</w:t>
      </w:r>
      <w:r>
        <w:rPr>
          <w:noProof/>
        </w:rPr>
        <w:tab/>
      </w:r>
      <w:r>
        <w:rPr>
          <w:noProof/>
        </w:rPr>
        <w:fldChar w:fldCharType="begin"/>
      </w:r>
      <w:r>
        <w:rPr>
          <w:noProof/>
        </w:rPr>
        <w:instrText xml:space="preserve"> PAGEREF _Toc167889632 \h </w:instrText>
      </w:r>
      <w:r>
        <w:rPr>
          <w:noProof/>
        </w:rPr>
      </w:r>
      <w:r>
        <w:rPr>
          <w:noProof/>
        </w:rPr>
        <w:fldChar w:fldCharType="separate"/>
      </w:r>
      <w:r w:rsidR="008D7313">
        <w:rPr>
          <w:noProof/>
        </w:rPr>
        <w:t>10</w:t>
      </w:r>
      <w:r>
        <w:rPr>
          <w:noProof/>
        </w:rPr>
        <w:fldChar w:fldCharType="end"/>
      </w:r>
    </w:p>
    <w:p w14:paraId="145EE00F" w14:textId="6027E8B1"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1.8</w:t>
      </w:r>
      <w:r w:rsidRPr="00DD69B7">
        <w:rPr>
          <w:rFonts w:cs="Times New Roman"/>
          <w:noProof/>
          <w:lang w:val="vi-VN"/>
        </w:rPr>
        <w:t xml:space="preserve"> Bảng mô tả các trường dữ liệu của user.json</w:t>
      </w:r>
      <w:r>
        <w:rPr>
          <w:noProof/>
        </w:rPr>
        <w:tab/>
      </w:r>
      <w:r>
        <w:rPr>
          <w:noProof/>
        </w:rPr>
        <w:fldChar w:fldCharType="begin"/>
      </w:r>
      <w:r>
        <w:rPr>
          <w:noProof/>
        </w:rPr>
        <w:instrText xml:space="preserve"> PAGEREF _Toc167889633 \h </w:instrText>
      </w:r>
      <w:r>
        <w:rPr>
          <w:noProof/>
        </w:rPr>
      </w:r>
      <w:r>
        <w:rPr>
          <w:noProof/>
        </w:rPr>
        <w:fldChar w:fldCharType="separate"/>
      </w:r>
      <w:r w:rsidR="008D7313">
        <w:rPr>
          <w:noProof/>
        </w:rPr>
        <w:t>12</w:t>
      </w:r>
      <w:r>
        <w:rPr>
          <w:noProof/>
        </w:rPr>
        <w:fldChar w:fldCharType="end"/>
      </w:r>
    </w:p>
    <w:p w14:paraId="16C6563A" w14:textId="5EB8D930"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1.9</w:t>
      </w:r>
      <w:r w:rsidRPr="00DD69B7">
        <w:rPr>
          <w:rFonts w:cs="Times New Roman"/>
          <w:noProof/>
          <w:lang w:val="vi-VN"/>
        </w:rPr>
        <w:t xml:space="preserve"> Bảng mô tả các trường dữ liệu của comment.json</w:t>
      </w:r>
      <w:r>
        <w:rPr>
          <w:noProof/>
        </w:rPr>
        <w:tab/>
      </w:r>
      <w:r>
        <w:rPr>
          <w:noProof/>
        </w:rPr>
        <w:fldChar w:fldCharType="begin"/>
      </w:r>
      <w:r>
        <w:rPr>
          <w:noProof/>
        </w:rPr>
        <w:instrText xml:space="preserve"> PAGEREF _Toc167889634 \h </w:instrText>
      </w:r>
      <w:r>
        <w:rPr>
          <w:noProof/>
        </w:rPr>
      </w:r>
      <w:r>
        <w:rPr>
          <w:noProof/>
        </w:rPr>
        <w:fldChar w:fldCharType="separate"/>
      </w:r>
      <w:r w:rsidR="008D7313">
        <w:rPr>
          <w:noProof/>
        </w:rPr>
        <w:t>12</w:t>
      </w:r>
      <w:r>
        <w:rPr>
          <w:noProof/>
        </w:rPr>
        <w:fldChar w:fldCharType="end"/>
      </w:r>
    </w:p>
    <w:p w14:paraId="51E69A14" w14:textId="2B7AFCE5"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1.10</w:t>
      </w:r>
      <w:r w:rsidRPr="00DD69B7">
        <w:rPr>
          <w:rFonts w:cs="Times New Roman"/>
          <w:noProof/>
          <w:lang w:val="vi-VN"/>
        </w:rPr>
        <w:t xml:space="preserve"> Bảng mô tả các trường dữ liệu của reply.json</w:t>
      </w:r>
      <w:r>
        <w:rPr>
          <w:noProof/>
        </w:rPr>
        <w:tab/>
      </w:r>
      <w:r>
        <w:rPr>
          <w:noProof/>
        </w:rPr>
        <w:fldChar w:fldCharType="begin"/>
      </w:r>
      <w:r>
        <w:rPr>
          <w:noProof/>
        </w:rPr>
        <w:instrText xml:space="preserve"> PAGEREF _Toc167889635 \h </w:instrText>
      </w:r>
      <w:r>
        <w:rPr>
          <w:noProof/>
        </w:rPr>
      </w:r>
      <w:r>
        <w:rPr>
          <w:noProof/>
        </w:rPr>
        <w:fldChar w:fldCharType="separate"/>
      </w:r>
      <w:r w:rsidR="008D7313">
        <w:rPr>
          <w:noProof/>
        </w:rPr>
        <w:t>13</w:t>
      </w:r>
      <w:r>
        <w:rPr>
          <w:noProof/>
        </w:rPr>
        <w:fldChar w:fldCharType="end"/>
      </w:r>
    </w:p>
    <w:p w14:paraId="16B1D526" w14:textId="6CC19B83"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1.11</w:t>
      </w:r>
      <w:r w:rsidRPr="00DD69B7">
        <w:rPr>
          <w:rFonts w:cs="Times New Roman"/>
          <w:noProof/>
          <w:lang w:val="vi-VN"/>
        </w:rPr>
        <w:t xml:space="preserve"> Bảng mô tả các trường dữ liệu của user-video.json.</w:t>
      </w:r>
      <w:r>
        <w:rPr>
          <w:noProof/>
        </w:rPr>
        <w:tab/>
      </w:r>
      <w:r>
        <w:rPr>
          <w:noProof/>
        </w:rPr>
        <w:fldChar w:fldCharType="begin"/>
      </w:r>
      <w:r>
        <w:rPr>
          <w:noProof/>
        </w:rPr>
        <w:instrText xml:space="preserve"> PAGEREF _Toc167889636 \h </w:instrText>
      </w:r>
      <w:r>
        <w:rPr>
          <w:noProof/>
        </w:rPr>
      </w:r>
      <w:r>
        <w:rPr>
          <w:noProof/>
        </w:rPr>
        <w:fldChar w:fldCharType="separate"/>
      </w:r>
      <w:r w:rsidR="008D7313">
        <w:rPr>
          <w:noProof/>
        </w:rPr>
        <w:t>14</w:t>
      </w:r>
      <w:r>
        <w:rPr>
          <w:noProof/>
        </w:rPr>
        <w:fldChar w:fldCharType="end"/>
      </w:r>
    </w:p>
    <w:p w14:paraId="3F4ACB27" w14:textId="41B76309"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1.12</w:t>
      </w:r>
      <w:r w:rsidRPr="00DD69B7">
        <w:rPr>
          <w:rFonts w:cs="Times New Roman"/>
          <w:noProof/>
          <w:lang w:val="vi-VN"/>
        </w:rPr>
        <w:t xml:space="preserve"> Bảng mô tả các trường dữ liệu của user-problem.json</w:t>
      </w:r>
      <w:r>
        <w:rPr>
          <w:noProof/>
        </w:rPr>
        <w:tab/>
      </w:r>
      <w:r>
        <w:rPr>
          <w:noProof/>
        </w:rPr>
        <w:fldChar w:fldCharType="begin"/>
      </w:r>
      <w:r>
        <w:rPr>
          <w:noProof/>
        </w:rPr>
        <w:instrText xml:space="preserve"> PAGEREF _Toc167889637 \h </w:instrText>
      </w:r>
      <w:r>
        <w:rPr>
          <w:noProof/>
        </w:rPr>
      </w:r>
      <w:r>
        <w:rPr>
          <w:noProof/>
        </w:rPr>
        <w:fldChar w:fldCharType="separate"/>
      </w:r>
      <w:r w:rsidR="008D7313">
        <w:rPr>
          <w:noProof/>
        </w:rPr>
        <w:t>15</w:t>
      </w:r>
      <w:r>
        <w:rPr>
          <w:noProof/>
        </w:rPr>
        <w:fldChar w:fldCharType="end"/>
      </w:r>
    </w:p>
    <w:p w14:paraId="3360616C" w14:textId="62D13D82"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1.13</w:t>
      </w:r>
      <w:r w:rsidRPr="00DD69B7">
        <w:rPr>
          <w:rFonts w:cs="Times New Roman"/>
          <w:noProof/>
          <w:lang w:val="vi-VN"/>
        </w:rPr>
        <w:t xml:space="preserve"> Bảng mô tả các trường dữ liệu của user-xiaomu.json</w:t>
      </w:r>
      <w:r>
        <w:rPr>
          <w:noProof/>
        </w:rPr>
        <w:tab/>
      </w:r>
      <w:r>
        <w:rPr>
          <w:noProof/>
        </w:rPr>
        <w:fldChar w:fldCharType="begin"/>
      </w:r>
      <w:r>
        <w:rPr>
          <w:noProof/>
        </w:rPr>
        <w:instrText xml:space="preserve"> PAGEREF _Toc167889638 \h </w:instrText>
      </w:r>
      <w:r>
        <w:rPr>
          <w:noProof/>
        </w:rPr>
      </w:r>
      <w:r>
        <w:rPr>
          <w:noProof/>
        </w:rPr>
        <w:fldChar w:fldCharType="separate"/>
      </w:r>
      <w:r w:rsidR="008D7313">
        <w:rPr>
          <w:noProof/>
        </w:rPr>
        <w:t>16</w:t>
      </w:r>
      <w:r>
        <w:rPr>
          <w:noProof/>
        </w:rPr>
        <w:fldChar w:fldCharType="end"/>
      </w:r>
    </w:p>
    <w:p w14:paraId="1386464D" w14:textId="5975990A"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1.14</w:t>
      </w:r>
      <w:r w:rsidRPr="00DD69B7">
        <w:rPr>
          <w:rFonts w:cs="Times New Roman"/>
          <w:noProof/>
          <w:lang w:val="vi-VN"/>
        </w:rPr>
        <w:t xml:space="preserve"> Bảng mô tả các trường dữ liệu của concept.json</w:t>
      </w:r>
      <w:r>
        <w:rPr>
          <w:noProof/>
        </w:rPr>
        <w:tab/>
      </w:r>
      <w:r>
        <w:rPr>
          <w:noProof/>
        </w:rPr>
        <w:fldChar w:fldCharType="begin"/>
      </w:r>
      <w:r>
        <w:rPr>
          <w:noProof/>
        </w:rPr>
        <w:instrText xml:space="preserve"> PAGEREF _Toc167889639 \h </w:instrText>
      </w:r>
      <w:r>
        <w:rPr>
          <w:noProof/>
        </w:rPr>
      </w:r>
      <w:r>
        <w:rPr>
          <w:noProof/>
        </w:rPr>
        <w:fldChar w:fldCharType="separate"/>
      </w:r>
      <w:r w:rsidR="008D7313">
        <w:rPr>
          <w:noProof/>
        </w:rPr>
        <w:t>17</w:t>
      </w:r>
      <w:r>
        <w:rPr>
          <w:noProof/>
        </w:rPr>
        <w:fldChar w:fldCharType="end"/>
      </w:r>
    </w:p>
    <w:p w14:paraId="2143B830" w14:textId="4950AD0C"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1.15</w:t>
      </w:r>
      <w:r w:rsidRPr="00DD69B7">
        <w:rPr>
          <w:rFonts w:cs="Times New Roman"/>
          <w:noProof/>
          <w:lang w:val="vi-VN"/>
        </w:rPr>
        <w:t xml:space="preserve"> Bảng mô tả các trường dữ liệu của other.json</w:t>
      </w:r>
      <w:r>
        <w:rPr>
          <w:noProof/>
        </w:rPr>
        <w:tab/>
      </w:r>
      <w:r>
        <w:rPr>
          <w:noProof/>
        </w:rPr>
        <w:fldChar w:fldCharType="begin"/>
      </w:r>
      <w:r>
        <w:rPr>
          <w:noProof/>
        </w:rPr>
        <w:instrText xml:space="preserve"> PAGEREF _Toc167889640 \h </w:instrText>
      </w:r>
      <w:r>
        <w:rPr>
          <w:noProof/>
        </w:rPr>
      </w:r>
      <w:r>
        <w:rPr>
          <w:noProof/>
        </w:rPr>
        <w:fldChar w:fldCharType="separate"/>
      </w:r>
      <w:r w:rsidR="008D7313">
        <w:rPr>
          <w:noProof/>
        </w:rPr>
        <w:t>18</w:t>
      </w:r>
      <w:r>
        <w:rPr>
          <w:noProof/>
        </w:rPr>
        <w:fldChar w:fldCharType="end"/>
      </w:r>
    </w:p>
    <w:p w14:paraId="3DFDD677" w14:textId="5088A8C6"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1.16</w:t>
      </w:r>
      <w:r w:rsidRPr="00DD69B7">
        <w:rPr>
          <w:rFonts w:cs="Times New Roman"/>
          <w:noProof/>
          <w:lang w:val="vi-VN"/>
        </w:rPr>
        <w:t xml:space="preserve"> Bảng mô tả các trường dữ liệu của paper.json</w:t>
      </w:r>
      <w:r>
        <w:rPr>
          <w:noProof/>
        </w:rPr>
        <w:tab/>
      </w:r>
      <w:r>
        <w:rPr>
          <w:noProof/>
        </w:rPr>
        <w:fldChar w:fldCharType="begin"/>
      </w:r>
      <w:r>
        <w:rPr>
          <w:noProof/>
        </w:rPr>
        <w:instrText xml:space="preserve"> PAGEREF _Toc167889641 \h </w:instrText>
      </w:r>
      <w:r>
        <w:rPr>
          <w:noProof/>
        </w:rPr>
      </w:r>
      <w:r>
        <w:rPr>
          <w:noProof/>
        </w:rPr>
        <w:fldChar w:fldCharType="separate"/>
      </w:r>
      <w:r w:rsidR="008D7313">
        <w:rPr>
          <w:noProof/>
        </w:rPr>
        <w:t>20</w:t>
      </w:r>
      <w:r>
        <w:rPr>
          <w:noProof/>
        </w:rPr>
        <w:fldChar w:fldCharType="end"/>
      </w:r>
    </w:p>
    <w:p w14:paraId="4E196294" w14:textId="42AB5959"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1.17</w:t>
      </w:r>
      <w:r w:rsidRPr="00DD69B7">
        <w:rPr>
          <w:rFonts w:cs="Times New Roman"/>
          <w:noProof/>
          <w:lang w:val="vi-VN"/>
        </w:rPr>
        <w:t xml:space="preserve"> Bảng mô tả các trường dữ liệu của CS.json</w:t>
      </w:r>
      <w:r>
        <w:rPr>
          <w:noProof/>
        </w:rPr>
        <w:tab/>
      </w:r>
      <w:r>
        <w:rPr>
          <w:noProof/>
        </w:rPr>
        <w:fldChar w:fldCharType="begin"/>
      </w:r>
      <w:r>
        <w:rPr>
          <w:noProof/>
        </w:rPr>
        <w:instrText xml:space="preserve"> PAGEREF _Toc167889642 \h </w:instrText>
      </w:r>
      <w:r>
        <w:rPr>
          <w:noProof/>
        </w:rPr>
      </w:r>
      <w:r>
        <w:rPr>
          <w:noProof/>
        </w:rPr>
        <w:fldChar w:fldCharType="separate"/>
      </w:r>
      <w:r w:rsidR="008D7313">
        <w:rPr>
          <w:noProof/>
        </w:rPr>
        <w:t>22</w:t>
      </w:r>
      <w:r>
        <w:rPr>
          <w:noProof/>
        </w:rPr>
        <w:fldChar w:fldCharType="end"/>
      </w:r>
    </w:p>
    <w:p w14:paraId="3EE7AF51" w14:textId="16CF5C57"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5.1</w:t>
      </w:r>
      <w:r w:rsidRPr="00DD69B7">
        <w:rPr>
          <w:rFonts w:cs="Times New Roman"/>
          <w:noProof/>
          <w:lang w:val="vi-VN"/>
        </w:rPr>
        <w:t xml:space="preserve"> Bảng thống kê số lượng của từng thực thể sau khi xử lý dữ liệu</w:t>
      </w:r>
      <w:r>
        <w:rPr>
          <w:noProof/>
        </w:rPr>
        <w:tab/>
      </w:r>
      <w:r>
        <w:rPr>
          <w:noProof/>
        </w:rPr>
        <w:fldChar w:fldCharType="begin"/>
      </w:r>
      <w:r>
        <w:rPr>
          <w:noProof/>
        </w:rPr>
        <w:instrText xml:space="preserve"> PAGEREF _Toc167889643 \h </w:instrText>
      </w:r>
      <w:r>
        <w:rPr>
          <w:noProof/>
        </w:rPr>
      </w:r>
      <w:r>
        <w:rPr>
          <w:noProof/>
        </w:rPr>
        <w:fldChar w:fldCharType="separate"/>
      </w:r>
      <w:r w:rsidR="008D7313">
        <w:rPr>
          <w:noProof/>
        </w:rPr>
        <w:t>41</w:t>
      </w:r>
      <w:r>
        <w:rPr>
          <w:noProof/>
        </w:rPr>
        <w:fldChar w:fldCharType="end"/>
      </w:r>
    </w:p>
    <w:p w14:paraId="593D9150" w14:textId="6B6922D2" w:rsidR="00CF6E85" w:rsidRDefault="00CF6E85">
      <w:pPr>
        <w:pStyle w:val="Banghinhminhhoa"/>
        <w:tabs>
          <w:tab w:val="right" w:leader="dot" w:pos="8777"/>
        </w:tabs>
        <w:rPr>
          <w:rFonts w:asciiTheme="minorHAnsi" w:eastAsiaTheme="minorEastAsia" w:hAnsiTheme="minorHAnsi" w:cstheme="minorBidi"/>
          <w:noProof/>
          <w:kern w:val="2"/>
          <w:sz w:val="24"/>
          <w:szCs w:val="24"/>
          <w14:ligatures w14:val="standardContextual"/>
        </w:rPr>
      </w:pPr>
      <w:r w:rsidRPr="00DD69B7">
        <w:rPr>
          <w:rFonts w:cs="Times New Roman"/>
          <w:noProof/>
        </w:rPr>
        <w:t>Bảng 5.2</w:t>
      </w:r>
      <w:r w:rsidRPr="00DD69B7">
        <w:rPr>
          <w:rFonts w:cs="Times New Roman"/>
          <w:noProof/>
          <w:lang w:val="vi-VN"/>
        </w:rPr>
        <w:t xml:space="preserve"> Bảng thống kê chi tiết từng loại liên kết sau khi thực hiện N-core filtering</w:t>
      </w:r>
      <w:r>
        <w:rPr>
          <w:noProof/>
        </w:rPr>
        <w:tab/>
      </w:r>
      <w:r>
        <w:rPr>
          <w:noProof/>
        </w:rPr>
        <w:fldChar w:fldCharType="begin"/>
      </w:r>
      <w:r>
        <w:rPr>
          <w:noProof/>
        </w:rPr>
        <w:instrText xml:space="preserve"> PAGEREF _Toc167889644 \h </w:instrText>
      </w:r>
      <w:r>
        <w:rPr>
          <w:noProof/>
        </w:rPr>
      </w:r>
      <w:r>
        <w:rPr>
          <w:noProof/>
        </w:rPr>
        <w:fldChar w:fldCharType="separate"/>
      </w:r>
      <w:r w:rsidR="008D7313">
        <w:rPr>
          <w:noProof/>
        </w:rPr>
        <w:t>41</w:t>
      </w:r>
      <w:r>
        <w:rPr>
          <w:noProof/>
        </w:rPr>
        <w:fldChar w:fldCharType="end"/>
      </w:r>
    </w:p>
    <w:p w14:paraId="140DE845" w14:textId="29FC9091" w:rsidR="0083604A" w:rsidRPr="001C729C" w:rsidRDefault="00CF6E85" w:rsidP="000F4273">
      <w:pPr>
        <w:rPr>
          <w:rFonts w:cs="Times New Roman"/>
        </w:rPr>
        <w:sectPr w:rsidR="0083604A" w:rsidRPr="001C729C" w:rsidSect="00771E6A">
          <w:headerReference w:type="default" r:id="rId14"/>
          <w:footerReference w:type="default" r:id="rId15"/>
          <w:pgSz w:w="11906" w:h="16838" w:code="9"/>
          <w:pgMar w:top="1701" w:right="1134" w:bottom="1985" w:left="1985" w:header="706" w:footer="706" w:gutter="0"/>
          <w:pgNumType w:start="1"/>
          <w:cols w:space="720"/>
          <w:docGrid w:linePitch="354"/>
        </w:sectPr>
      </w:pPr>
      <w:r>
        <w:rPr>
          <w:rFonts w:cs="Times New Roman"/>
        </w:rPr>
        <w:fldChar w:fldCharType="end"/>
      </w:r>
    </w:p>
    <w:p w14:paraId="26E45010" w14:textId="70A4F394" w:rsidR="007237CE" w:rsidRPr="001C729C" w:rsidRDefault="000E32A8" w:rsidP="00CB6FCE">
      <w:pPr>
        <w:pStyle w:val="u1"/>
        <w:rPr>
          <w:rFonts w:cs="Times New Roman"/>
          <w:lang w:val="vi-VN"/>
        </w:rPr>
      </w:pPr>
      <w:bookmarkStart w:id="0" w:name="_Toc167889694"/>
      <w:r w:rsidRPr="001C729C">
        <w:rPr>
          <w:rFonts w:cs="Times New Roman"/>
        </w:rPr>
        <w:lastRenderedPageBreak/>
        <w:t>TÌM</w:t>
      </w:r>
      <w:r w:rsidRPr="001C729C">
        <w:rPr>
          <w:rFonts w:cs="Times New Roman"/>
          <w:lang w:val="vi-VN"/>
        </w:rPr>
        <w:t xml:space="preserve"> HIỂU DỮ LIỆU</w:t>
      </w:r>
      <w:bookmarkEnd w:id="0"/>
    </w:p>
    <w:p w14:paraId="324F8559" w14:textId="67F9B7BA" w:rsidR="000E32A8" w:rsidRPr="001C729C" w:rsidRDefault="00751B2A" w:rsidP="00576900">
      <w:pPr>
        <w:pStyle w:val="u2"/>
        <w:rPr>
          <w:rFonts w:cs="Times New Roman"/>
          <w:lang w:val="vi-VN"/>
        </w:rPr>
      </w:pPr>
      <w:bookmarkStart w:id="1" w:name="_Toc167889695"/>
      <w:r w:rsidRPr="001C729C">
        <w:rPr>
          <w:rFonts w:cs="Times New Roman"/>
          <w:lang w:val="vi-VN"/>
        </w:rPr>
        <w:t>Bộ dữ liệu sử dụng</w:t>
      </w:r>
      <w:bookmarkEnd w:id="1"/>
    </w:p>
    <w:p w14:paraId="0F9D0E62" w14:textId="4098AB48" w:rsidR="00751B2A" w:rsidRPr="001C729C" w:rsidRDefault="00751B2A" w:rsidP="00984DE5">
      <w:pPr>
        <w:rPr>
          <w:rFonts w:cs="Times New Roman"/>
          <w:lang w:val="vi-VN"/>
        </w:rPr>
      </w:pPr>
      <w:r w:rsidRPr="001C729C">
        <w:rPr>
          <w:rFonts w:cs="Times New Roman"/>
          <w:lang w:val="vi-VN"/>
        </w:rPr>
        <w:t xml:space="preserve">Sau quá trình khảo sát và tìm hiểu, chúng tôi trước quyết định sử dụng bộ dữ liệu: </w:t>
      </w:r>
      <w:r w:rsidRPr="001C729C">
        <w:rPr>
          <w:rFonts w:cs="Times New Roman"/>
          <w:b/>
          <w:bCs/>
          <w:lang w:val="vi-VN"/>
        </w:rPr>
        <w:t>MOOCCubeX</w:t>
      </w:r>
      <w:r w:rsidR="00D63A7D" w:rsidRPr="001C729C">
        <w:rPr>
          <w:rFonts w:cs="Times New Roman"/>
          <w:b/>
          <w:bCs/>
          <w:lang w:val="vi-VN"/>
        </w:rPr>
        <w:t xml:space="preserve"> </w:t>
      </w:r>
      <w:sdt>
        <w:sdtPr>
          <w:rPr>
            <w:rFonts w:cs="Times New Roman"/>
            <w:b/>
            <w:bCs/>
            <w:lang w:val="vi-VN"/>
          </w:rPr>
          <w:id w:val="1537936710"/>
          <w:citation/>
        </w:sdtPr>
        <w:sdtContent>
          <w:r w:rsidR="0063132F" w:rsidRPr="001C729C">
            <w:rPr>
              <w:rFonts w:cs="Times New Roman"/>
              <w:b/>
              <w:bCs/>
              <w:lang w:val="vi-VN"/>
            </w:rPr>
            <w:fldChar w:fldCharType="begin"/>
          </w:r>
          <w:r w:rsidR="0063132F" w:rsidRPr="001C729C">
            <w:rPr>
              <w:rFonts w:cs="Times New Roman"/>
              <w:b/>
              <w:bCs/>
            </w:rPr>
            <w:instrText xml:space="preserve"> CITATION YuJ21 \l 1033 </w:instrText>
          </w:r>
          <w:r w:rsidR="0063132F" w:rsidRPr="001C729C">
            <w:rPr>
              <w:rFonts w:cs="Times New Roman"/>
              <w:b/>
              <w:bCs/>
              <w:lang w:val="vi-VN"/>
            </w:rPr>
            <w:fldChar w:fldCharType="separate"/>
          </w:r>
          <w:r w:rsidR="00080382" w:rsidRPr="00080382">
            <w:rPr>
              <w:rFonts w:cs="Times New Roman"/>
              <w:noProof/>
            </w:rPr>
            <w:t>[1]</w:t>
          </w:r>
          <w:r w:rsidR="0063132F" w:rsidRPr="001C729C">
            <w:rPr>
              <w:rFonts w:cs="Times New Roman"/>
              <w:b/>
              <w:bCs/>
              <w:lang w:val="vi-VN"/>
            </w:rPr>
            <w:fldChar w:fldCharType="end"/>
          </w:r>
        </w:sdtContent>
      </w:sdt>
      <w:r w:rsidRPr="001C729C">
        <w:rPr>
          <w:rFonts w:cs="Times New Roman"/>
          <w:lang w:val="vi-VN"/>
        </w:rPr>
        <w:t xml:space="preserve">. Đây là bộ dữ liệu ở bài báo: </w:t>
      </w:r>
      <w:r w:rsidR="008B3AEC" w:rsidRPr="001C729C">
        <w:rPr>
          <w:rFonts w:cs="Times New Roman"/>
          <w:b/>
          <w:bCs/>
        </w:rPr>
        <w:t>MOOCCubeX:</w:t>
      </w:r>
      <w:r w:rsidR="00F74605" w:rsidRPr="001C729C">
        <w:rPr>
          <w:rFonts w:cs="Times New Roman"/>
          <w:b/>
          <w:bCs/>
          <w:lang w:val="vi-VN"/>
        </w:rPr>
        <w:t xml:space="preserve"> </w:t>
      </w:r>
      <w:r w:rsidR="008B3AEC" w:rsidRPr="001C729C">
        <w:rPr>
          <w:rFonts w:cs="Times New Roman"/>
          <w:b/>
          <w:bCs/>
        </w:rPr>
        <w:t>A</w:t>
      </w:r>
      <w:r w:rsidR="00F74605" w:rsidRPr="001C729C">
        <w:rPr>
          <w:rFonts w:cs="Times New Roman"/>
          <w:b/>
          <w:bCs/>
          <w:lang w:val="vi-VN"/>
        </w:rPr>
        <w:t xml:space="preserve"> </w:t>
      </w:r>
      <w:r w:rsidR="008B3AEC" w:rsidRPr="001C729C">
        <w:rPr>
          <w:rFonts w:cs="Times New Roman"/>
          <w:b/>
          <w:bCs/>
        </w:rPr>
        <w:t>Large</w:t>
      </w:r>
      <w:r w:rsidR="00F74605" w:rsidRPr="001C729C">
        <w:rPr>
          <w:rFonts w:cs="Times New Roman"/>
          <w:b/>
          <w:bCs/>
          <w:lang w:val="vi-VN"/>
        </w:rPr>
        <w:t xml:space="preserve"> </w:t>
      </w:r>
      <w:r w:rsidR="008B3AEC" w:rsidRPr="001C729C">
        <w:rPr>
          <w:rFonts w:cs="Times New Roman"/>
          <w:b/>
          <w:bCs/>
        </w:rPr>
        <w:t>Knowledge-centered Repository for Adaptive Learning in MOOCs</w:t>
      </w:r>
      <w:r w:rsidR="008B3AEC" w:rsidRPr="001C729C">
        <w:rPr>
          <w:rFonts w:cs="Times New Roman"/>
          <w:lang w:val="vi-VN"/>
        </w:rPr>
        <w:t xml:space="preserve"> tại hội nghị </w:t>
      </w:r>
      <w:r w:rsidR="002444DF" w:rsidRPr="001C729C">
        <w:rPr>
          <w:rFonts w:cs="Times New Roman"/>
          <w:b/>
          <w:bCs/>
          <w:lang w:val="vi-VN"/>
        </w:rPr>
        <w:t>CIKM '21</w:t>
      </w:r>
      <w:r w:rsidR="002444DF" w:rsidRPr="001C729C">
        <w:rPr>
          <w:rFonts w:cs="Times New Roman"/>
          <w:lang w:val="vi-VN"/>
        </w:rPr>
        <w:t xml:space="preserve"> năm 2021.</w:t>
      </w:r>
    </w:p>
    <w:p w14:paraId="518BC64B" w14:textId="63E93035" w:rsidR="002444DF" w:rsidRPr="001C729C" w:rsidRDefault="002444DF" w:rsidP="00984DE5">
      <w:pPr>
        <w:pStyle w:val="u2"/>
        <w:rPr>
          <w:rFonts w:cs="Times New Roman"/>
          <w:lang w:val="vi-VN"/>
        </w:rPr>
      </w:pPr>
      <w:bookmarkStart w:id="2" w:name="_Toc167889696"/>
      <w:r w:rsidRPr="001C729C">
        <w:rPr>
          <w:rFonts w:cs="Times New Roman"/>
          <w:lang w:val="vi-VN"/>
        </w:rPr>
        <w:t>Giới thiệu bộ dữ liệu sử dụng</w:t>
      </w:r>
      <w:bookmarkEnd w:id="2"/>
    </w:p>
    <w:p w14:paraId="2267D8D2" w14:textId="136E02FD" w:rsidR="00A832E8" w:rsidRPr="001C729C" w:rsidRDefault="00A832E8" w:rsidP="003F25CE">
      <w:pPr>
        <w:rPr>
          <w:rFonts w:eastAsia="Times New Roman" w:cs="Times New Roman"/>
          <w:sz w:val="24"/>
          <w:szCs w:val="24"/>
        </w:rPr>
      </w:pPr>
      <w:r w:rsidRPr="001C729C">
        <w:rPr>
          <w:rFonts w:eastAsia="Times New Roman" w:cs="Times New Roman"/>
          <w:color w:val="000000"/>
        </w:rPr>
        <w:t xml:space="preserve">Bộ dữ liệu được thu thập từ nền tảng XuetangX </w:t>
      </w:r>
      <w:sdt>
        <w:sdtPr>
          <w:rPr>
            <w:rFonts w:eastAsia="Times New Roman" w:cs="Times New Roman"/>
            <w:color w:val="000000"/>
          </w:rPr>
          <w:id w:val="262277687"/>
          <w:citation/>
        </w:sdtPr>
        <w:sdtContent>
          <w:r w:rsidR="0063132F" w:rsidRPr="001C729C">
            <w:rPr>
              <w:rFonts w:eastAsia="Times New Roman" w:cs="Times New Roman"/>
              <w:color w:val="000000"/>
            </w:rPr>
            <w:fldChar w:fldCharType="begin"/>
          </w:r>
          <w:r w:rsidR="0063132F" w:rsidRPr="001C729C">
            <w:rPr>
              <w:rFonts w:eastAsia="Times New Roman" w:cs="Times New Roman"/>
              <w:color w:val="000000"/>
            </w:rPr>
            <w:instrText xml:space="preserve"> CITATION Xue24 \l 1033 </w:instrText>
          </w:r>
          <w:r w:rsidR="0063132F" w:rsidRPr="001C729C">
            <w:rPr>
              <w:rFonts w:eastAsia="Times New Roman" w:cs="Times New Roman"/>
              <w:color w:val="000000"/>
            </w:rPr>
            <w:fldChar w:fldCharType="separate"/>
          </w:r>
          <w:r w:rsidR="00080382" w:rsidRPr="00080382">
            <w:rPr>
              <w:rFonts w:eastAsia="Times New Roman" w:cs="Times New Roman"/>
              <w:noProof/>
              <w:color w:val="000000"/>
            </w:rPr>
            <w:t>[2]</w:t>
          </w:r>
          <w:r w:rsidR="0063132F" w:rsidRPr="001C729C">
            <w:rPr>
              <w:rFonts w:eastAsia="Times New Roman" w:cs="Times New Roman"/>
              <w:color w:val="000000"/>
            </w:rPr>
            <w:fldChar w:fldCharType="end"/>
          </w:r>
        </w:sdtContent>
      </w:sdt>
      <w:r w:rsidR="0063132F" w:rsidRPr="001C729C">
        <w:rPr>
          <w:rFonts w:eastAsia="Times New Roman" w:cs="Times New Roman"/>
          <w:color w:val="000000"/>
        </w:rPr>
        <w:t xml:space="preserve"> </w:t>
      </w:r>
      <w:r w:rsidRPr="001C729C">
        <w:rPr>
          <w:rFonts w:eastAsia="Times New Roman" w:cs="Times New Roman"/>
          <w:color w:val="000000"/>
        </w:rPr>
        <w:t>- Đây là một trong những đối tác của edX. Tuy hệ thống ra mắt vào tháng 10 năm 2013 nhưng đến ngày 31 tháng 5 năm 2021 đã cung cấp hơn 6.000 khóa học, bao gồm các khóa từ Đại học Thanh Hoa, Đại học Bắc Kinh và các khóa học của edX từ MIT, Stanford, UC Berkeley, … thu hút 4.500.000 người dùng đăng ký. XuetangX cung cấp đa dạng tài nguyên học tập, cho phép người dùng tự do ghi danh vào các khóa học và tham gia vào quá trình học đầy đủ bao gồm học qua video, làm bài tập và tham gia thảo luận. Các dữ liệu này có mối liên hệ chặt chẽ và được quản lý tốt, nên thường được sử dụng làm cơ sở lý tưởng cho MOOCCubeX. Sau đây là bảng thống kê số lượng chi tiết của từng loại tài nguyên:</w:t>
      </w:r>
    </w:p>
    <w:tbl>
      <w:tblPr>
        <w:tblW w:w="0" w:type="auto"/>
        <w:tblCellMar>
          <w:top w:w="15" w:type="dxa"/>
          <w:left w:w="15" w:type="dxa"/>
          <w:bottom w:w="15" w:type="dxa"/>
          <w:right w:w="15" w:type="dxa"/>
        </w:tblCellMar>
        <w:tblLook w:val="04A0" w:firstRow="1" w:lastRow="0" w:firstColumn="1" w:lastColumn="0" w:noHBand="0" w:noVBand="1"/>
      </w:tblPr>
      <w:tblGrid>
        <w:gridCol w:w="4913"/>
        <w:gridCol w:w="3807"/>
      </w:tblGrid>
      <w:tr w:rsidR="00A832E8" w:rsidRPr="001C729C" w14:paraId="36DFA852"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B693" w14:textId="77777777" w:rsidR="00A832E8" w:rsidRPr="001C729C" w:rsidRDefault="00A832E8" w:rsidP="00984DE5">
            <w:pPr>
              <w:spacing w:before="0" w:after="0"/>
              <w:jc w:val="center"/>
              <w:rPr>
                <w:rFonts w:eastAsia="Times New Roman" w:cs="Times New Roman"/>
                <w:sz w:val="24"/>
                <w:szCs w:val="24"/>
              </w:rPr>
            </w:pPr>
            <w:r w:rsidRPr="001C729C">
              <w:rPr>
                <w:rFonts w:eastAsia="Times New Roman" w:cs="Times New Roman"/>
                <w:b/>
                <w:bCs/>
                <w:color w:val="000000"/>
                <w:sz w:val="30"/>
                <w:szCs w:val="30"/>
              </w:rPr>
              <w:t>Tên tài nguyên</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E76A" w14:textId="77777777" w:rsidR="00A832E8" w:rsidRPr="001C729C" w:rsidRDefault="00A832E8" w:rsidP="00984DE5">
            <w:pPr>
              <w:spacing w:before="0" w:after="0"/>
              <w:jc w:val="center"/>
              <w:rPr>
                <w:rFonts w:eastAsia="Times New Roman" w:cs="Times New Roman"/>
                <w:sz w:val="24"/>
                <w:szCs w:val="24"/>
              </w:rPr>
            </w:pPr>
            <w:r w:rsidRPr="001C729C">
              <w:rPr>
                <w:rFonts w:eastAsia="Times New Roman" w:cs="Times New Roman"/>
                <w:b/>
                <w:bCs/>
                <w:color w:val="000000"/>
                <w:sz w:val="30"/>
                <w:szCs w:val="30"/>
              </w:rPr>
              <w:t>Số lượng</w:t>
            </w:r>
          </w:p>
        </w:tc>
      </w:tr>
      <w:tr w:rsidR="00A832E8" w:rsidRPr="001C729C" w14:paraId="68841AF9"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93153" w14:textId="02ADF2C8" w:rsidR="00A832E8" w:rsidRPr="001C729C" w:rsidRDefault="00A832E8" w:rsidP="00984DE5">
            <w:pPr>
              <w:spacing w:before="0" w:after="0"/>
              <w:jc w:val="left"/>
              <w:rPr>
                <w:rFonts w:eastAsia="Times New Roman" w:cs="Times New Roman"/>
                <w:sz w:val="24"/>
                <w:szCs w:val="24"/>
              </w:rPr>
            </w:pPr>
            <w:r w:rsidRPr="001C729C">
              <w:rPr>
                <w:rFonts w:eastAsia="Times New Roman" w:cs="Times New Roman"/>
                <w:color w:val="000000"/>
              </w:rPr>
              <w:t>Tài nguyên khóa học  </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0755" w14:textId="0A1A10C8"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b/>
                <w:bCs/>
                <w:color w:val="000000"/>
              </w:rPr>
              <w:t>3,781</w:t>
            </w:r>
            <w:r w:rsidR="00A832E8" w:rsidRPr="001C729C">
              <w:rPr>
                <w:rFonts w:eastAsia="Times New Roman" w:cs="Times New Roman"/>
                <w:color w:val="000000"/>
              </w:rPr>
              <w:t xml:space="preserve"> khóa học</w:t>
            </w:r>
          </w:p>
        </w:tc>
      </w:tr>
      <w:tr w:rsidR="00A832E8" w:rsidRPr="001C729C" w14:paraId="5CED71F2"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BAD28" w14:textId="6E5AB3C0"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color w:val="000000"/>
              </w:rPr>
              <w:t>Tài</w:t>
            </w:r>
            <w:r w:rsidRPr="001C729C">
              <w:rPr>
                <w:rFonts w:eastAsia="Times New Roman" w:cs="Times New Roman"/>
                <w:color w:val="000000"/>
                <w:lang w:val="vi-VN"/>
              </w:rPr>
              <w:t xml:space="preserve"> nguyên video</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EA42E" w14:textId="52393E25"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b/>
                <w:bCs/>
                <w:color w:val="000000"/>
                <w:lang w:val="vi-VN"/>
              </w:rPr>
              <w:t>59,581</w:t>
            </w:r>
            <w:r w:rsidR="00A832E8" w:rsidRPr="001C729C">
              <w:rPr>
                <w:rFonts w:eastAsia="Times New Roman" w:cs="Times New Roman"/>
                <w:b/>
                <w:color w:val="000000"/>
                <w:lang w:val="vi-VN"/>
              </w:rPr>
              <w:t xml:space="preserve"> </w:t>
            </w:r>
            <w:r w:rsidR="00A832E8" w:rsidRPr="001C729C">
              <w:rPr>
                <w:rFonts w:eastAsia="Times New Roman" w:cs="Times New Roman"/>
                <w:color w:val="000000"/>
                <w:lang w:val="vi-VN"/>
              </w:rPr>
              <w:t>video</w:t>
            </w:r>
          </w:p>
        </w:tc>
      </w:tr>
      <w:tr w:rsidR="00A832E8" w:rsidRPr="001C729C" w14:paraId="77F91917"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926DC" w14:textId="4355EE78"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color w:val="000000"/>
              </w:rPr>
              <w:t>Tài</w:t>
            </w:r>
            <w:r w:rsidRPr="001C729C">
              <w:rPr>
                <w:rFonts w:eastAsia="Times New Roman" w:cs="Times New Roman"/>
                <w:color w:val="000000"/>
                <w:lang w:val="vi-VN"/>
              </w:rPr>
              <w:t xml:space="preserve"> nguyên vấn đề</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48682" w14:textId="6AF1696C"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b/>
                <w:bCs/>
                <w:color w:val="000000"/>
              </w:rPr>
              <w:t>2,454,422</w:t>
            </w:r>
            <w:r w:rsidRPr="001C729C">
              <w:rPr>
                <w:rFonts w:eastAsia="Times New Roman" w:cs="Times New Roman"/>
                <w:color w:val="000000"/>
              </w:rPr>
              <w:t xml:space="preserve"> vấn</w:t>
            </w:r>
            <w:r w:rsidRPr="001C729C">
              <w:rPr>
                <w:rFonts w:eastAsia="Times New Roman" w:cs="Times New Roman"/>
                <w:color w:val="000000"/>
                <w:lang w:val="vi-VN"/>
              </w:rPr>
              <w:t xml:space="preserve"> đề</w:t>
            </w:r>
          </w:p>
        </w:tc>
      </w:tr>
      <w:tr w:rsidR="00A832E8" w:rsidRPr="001C729C" w14:paraId="5516AE8B"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8ED4" w14:textId="52FB9BD9"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color w:val="000000"/>
              </w:rPr>
              <w:t>Tài</w:t>
            </w:r>
            <w:r w:rsidRPr="001C729C">
              <w:rPr>
                <w:rFonts w:eastAsia="Times New Roman" w:cs="Times New Roman"/>
                <w:color w:val="000000"/>
                <w:lang w:val="vi-VN"/>
              </w:rPr>
              <w:t xml:space="preserve"> nguyên trường học</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81E14" w14:textId="44B10FBC"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b/>
                <w:bCs/>
                <w:color w:val="000000"/>
              </w:rPr>
              <w:t>429</w:t>
            </w:r>
            <w:r w:rsidRPr="001C729C">
              <w:rPr>
                <w:rFonts w:eastAsia="Times New Roman" w:cs="Times New Roman"/>
                <w:color w:val="000000"/>
              </w:rPr>
              <w:t xml:space="preserve"> trường</w:t>
            </w:r>
            <w:r w:rsidRPr="001C729C">
              <w:rPr>
                <w:rFonts w:eastAsia="Times New Roman" w:cs="Times New Roman"/>
                <w:color w:val="000000"/>
                <w:lang w:val="vi-VN"/>
              </w:rPr>
              <w:t xml:space="preserve"> học</w:t>
            </w:r>
          </w:p>
        </w:tc>
      </w:tr>
      <w:tr w:rsidR="00A832E8" w:rsidRPr="001C729C" w14:paraId="334BD251"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2FD0F" w14:textId="66D87230"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color w:val="000000"/>
              </w:rPr>
              <w:t>Tài</w:t>
            </w:r>
            <w:r w:rsidRPr="001C729C">
              <w:rPr>
                <w:rFonts w:eastAsia="Times New Roman" w:cs="Times New Roman"/>
                <w:color w:val="000000"/>
                <w:lang w:val="vi-VN"/>
              </w:rPr>
              <w:t xml:space="preserve"> nguyên giảng viên </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31E3C" w14:textId="08B1ED37"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b/>
                <w:bCs/>
                <w:color w:val="000000"/>
              </w:rPr>
              <w:t>17,018</w:t>
            </w:r>
            <w:r w:rsidRPr="001C729C">
              <w:rPr>
                <w:rFonts w:eastAsia="Times New Roman" w:cs="Times New Roman"/>
                <w:color w:val="000000"/>
              </w:rPr>
              <w:t xml:space="preserve"> giảng</w:t>
            </w:r>
            <w:r w:rsidRPr="001C729C">
              <w:rPr>
                <w:rFonts w:eastAsia="Times New Roman" w:cs="Times New Roman"/>
                <w:color w:val="000000"/>
                <w:lang w:val="vi-VN"/>
              </w:rPr>
              <w:t xml:space="preserve"> viên</w:t>
            </w:r>
          </w:p>
        </w:tc>
      </w:tr>
      <w:tr w:rsidR="00A832E8" w:rsidRPr="001C729C" w14:paraId="026EBFD4"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4430" w14:textId="0E90EEAC"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color w:val="000000"/>
              </w:rPr>
              <w:t>Tài</w:t>
            </w:r>
            <w:r w:rsidRPr="001C729C">
              <w:rPr>
                <w:rFonts w:eastAsia="Times New Roman" w:cs="Times New Roman"/>
                <w:color w:val="000000"/>
                <w:lang w:val="vi-VN"/>
              </w:rPr>
              <w:t xml:space="preserve"> nguyên Trường học – Lĩnh vực</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F2AE" w14:textId="31A50AE4"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b/>
                <w:bCs/>
                <w:color w:val="000000"/>
                <w:lang w:val="vi-VN"/>
              </w:rPr>
              <w:t>632</w:t>
            </w:r>
            <w:r w:rsidRPr="001C729C">
              <w:rPr>
                <w:rFonts w:eastAsia="Times New Roman" w:cs="Times New Roman"/>
                <w:color w:val="000000"/>
              </w:rPr>
              <w:t xml:space="preserve"> quan</w:t>
            </w:r>
            <w:r w:rsidRPr="001C729C">
              <w:rPr>
                <w:rFonts w:eastAsia="Times New Roman" w:cs="Times New Roman"/>
                <w:color w:val="000000"/>
                <w:lang w:val="vi-VN"/>
              </w:rPr>
              <w:t xml:space="preserve"> hệ</w:t>
            </w:r>
          </w:p>
        </w:tc>
      </w:tr>
      <w:tr w:rsidR="00A832E8" w:rsidRPr="001C729C" w14:paraId="57A78F00"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C77C" w14:textId="3D682FB3"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color w:val="000000"/>
              </w:rPr>
              <w:lastRenderedPageBreak/>
              <w:t>Tài</w:t>
            </w:r>
            <w:r w:rsidRPr="001C729C">
              <w:rPr>
                <w:rFonts w:eastAsia="Times New Roman" w:cs="Times New Roman"/>
                <w:color w:val="000000"/>
                <w:lang w:val="vi-VN"/>
              </w:rPr>
              <w:t xml:space="preserve"> nguyên Khóa học – Trường học</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EC4FA" w14:textId="0FC78C01"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b/>
                <w:bCs/>
                <w:color w:val="000000"/>
              </w:rPr>
              <w:t>3</w:t>
            </w:r>
            <w:r w:rsidRPr="001C729C">
              <w:rPr>
                <w:rFonts w:eastAsia="Times New Roman" w:cs="Times New Roman"/>
                <w:b/>
                <w:bCs/>
                <w:color w:val="000000"/>
                <w:lang w:val="vi-VN"/>
              </w:rPr>
              <w:t xml:space="preserve">,983 </w:t>
            </w:r>
            <w:r w:rsidRPr="001C729C">
              <w:rPr>
                <w:rFonts w:eastAsia="Times New Roman" w:cs="Times New Roman"/>
                <w:color w:val="000000"/>
                <w:lang w:val="vi-VN"/>
              </w:rPr>
              <w:t>quan hệ</w:t>
            </w:r>
          </w:p>
        </w:tc>
      </w:tr>
      <w:tr w:rsidR="00A832E8" w:rsidRPr="001C729C" w14:paraId="768516E1"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C738" w14:textId="00A6AFD3"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color w:val="000000"/>
              </w:rPr>
              <w:t>Tài</w:t>
            </w:r>
            <w:r w:rsidRPr="001C729C">
              <w:rPr>
                <w:rFonts w:eastAsia="Times New Roman" w:cs="Times New Roman"/>
                <w:color w:val="000000"/>
                <w:lang w:val="vi-VN"/>
              </w:rPr>
              <w:t xml:space="preserve"> nguyên Khóa học – Giảng viên</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88F7B" w14:textId="327268C4" w:rsidR="00A832E8" w:rsidRPr="001C729C" w:rsidRDefault="00A648BC" w:rsidP="00984DE5">
            <w:pPr>
              <w:spacing w:before="0" w:after="0"/>
              <w:jc w:val="left"/>
              <w:rPr>
                <w:rFonts w:eastAsia="Times New Roman" w:cs="Times New Roman"/>
                <w:sz w:val="24"/>
                <w:szCs w:val="24"/>
              </w:rPr>
            </w:pPr>
            <w:r w:rsidRPr="001C729C">
              <w:rPr>
                <w:rFonts w:eastAsia="Times New Roman" w:cs="Times New Roman"/>
                <w:b/>
                <w:bCs/>
                <w:color w:val="000000"/>
              </w:rPr>
              <w:t>97</w:t>
            </w:r>
            <w:r w:rsidRPr="001C729C">
              <w:rPr>
                <w:rFonts w:eastAsia="Times New Roman" w:cs="Times New Roman"/>
                <w:b/>
                <w:bCs/>
                <w:color w:val="000000"/>
                <w:lang w:val="vi-VN"/>
              </w:rPr>
              <w:t xml:space="preserve">,192 </w:t>
            </w:r>
            <w:r w:rsidRPr="001C729C">
              <w:rPr>
                <w:rFonts w:eastAsia="Times New Roman" w:cs="Times New Roman"/>
                <w:color w:val="000000"/>
                <w:lang w:val="vi-VN"/>
              </w:rPr>
              <w:t>quan hệ</w:t>
            </w:r>
          </w:p>
        </w:tc>
      </w:tr>
      <w:tr w:rsidR="000C4354" w:rsidRPr="001C729C" w14:paraId="705E8CC2"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1238F" w14:textId="6321581A" w:rsidR="000C4354" w:rsidRPr="001C729C" w:rsidRDefault="004A0B00"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phản hồi bình luận</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E083A" w14:textId="24B69515" w:rsidR="000C4354" w:rsidRPr="001C729C" w:rsidRDefault="008A1457" w:rsidP="00984DE5">
            <w:pPr>
              <w:spacing w:before="0" w:after="0"/>
              <w:jc w:val="left"/>
              <w:rPr>
                <w:rFonts w:eastAsia="Times New Roman" w:cs="Times New Roman"/>
                <w:color w:val="000000"/>
                <w:lang w:val="vi-VN"/>
              </w:rPr>
            </w:pPr>
            <w:r w:rsidRPr="001C729C">
              <w:rPr>
                <w:rFonts w:eastAsia="Times New Roman" w:cs="Times New Roman"/>
                <w:b/>
                <w:bCs/>
                <w:color w:val="000000"/>
              </w:rPr>
              <w:t>331</w:t>
            </w:r>
            <w:r w:rsidRPr="001C729C">
              <w:rPr>
                <w:rFonts w:eastAsia="Times New Roman" w:cs="Times New Roman"/>
                <w:b/>
                <w:bCs/>
                <w:color w:val="000000"/>
                <w:lang w:val="vi-VN"/>
              </w:rPr>
              <w:t xml:space="preserve">,011 </w:t>
            </w:r>
            <w:r w:rsidRPr="001C729C">
              <w:rPr>
                <w:rFonts w:eastAsia="Times New Roman" w:cs="Times New Roman"/>
                <w:color w:val="000000"/>
                <w:lang w:val="vi-VN"/>
              </w:rPr>
              <w:t>phản hồi</w:t>
            </w:r>
          </w:p>
        </w:tc>
      </w:tr>
      <w:tr w:rsidR="000C4354" w:rsidRPr="001C729C" w14:paraId="07F05788"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1780D" w14:textId="4C232966" w:rsidR="000C4354" w:rsidRPr="001C729C" w:rsidRDefault="00655AF4"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User – Xiaomu</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765FC" w14:textId="6D383B92" w:rsidR="000C4354" w:rsidRPr="001C729C" w:rsidRDefault="00BA2F89" w:rsidP="00984DE5">
            <w:pPr>
              <w:spacing w:before="0" w:after="0"/>
              <w:jc w:val="left"/>
              <w:rPr>
                <w:rFonts w:eastAsia="Times New Roman" w:cs="Times New Roman"/>
                <w:color w:val="000000"/>
                <w:lang w:val="vi-VN"/>
              </w:rPr>
            </w:pPr>
            <w:r w:rsidRPr="001C729C">
              <w:rPr>
                <w:rFonts w:eastAsia="Times New Roman" w:cs="Times New Roman"/>
                <w:b/>
                <w:bCs/>
                <w:color w:val="000000"/>
                <w:lang w:val="vi-VN"/>
              </w:rPr>
              <w:t xml:space="preserve">108,351 </w:t>
            </w:r>
            <w:r w:rsidRPr="001C729C">
              <w:rPr>
                <w:rFonts w:eastAsia="Times New Roman" w:cs="Times New Roman"/>
                <w:color w:val="000000"/>
                <w:lang w:val="vi-VN"/>
              </w:rPr>
              <w:t>quan hệ</w:t>
            </w:r>
          </w:p>
        </w:tc>
      </w:tr>
      <w:tr w:rsidR="000C4354" w:rsidRPr="001C729C" w14:paraId="1B70DCFD"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35446" w14:textId="62F146A5" w:rsidR="000C4354" w:rsidRPr="001C729C" w:rsidRDefault="00765320"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w:t>
            </w:r>
            <w:r w:rsidR="0041352B" w:rsidRPr="001C729C">
              <w:rPr>
                <w:rFonts w:eastAsia="Times New Roman" w:cs="Times New Roman"/>
                <w:color w:val="000000"/>
                <w:lang w:val="vi-VN"/>
              </w:rPr>
              <w:t>Course – Comment</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4C5B1" w14:textId="4C18DE4D" w:rsidR="000C4354" w:rsidRPr="001C729C" w:rsidRDefault="00D12AA1" w:rsidP="00984DE5">
            <w:pPr>
              <w:spacing w:before="0" w:after="0"/>
              <w:jc w:val="left"/>
              <w:rPr>
                <w:rFonts w:eastAsia="Times New Roman" w:cs="Times New Roman"/>
                <w:b/>
                <w:bCs/>
                <w:color w:val="000000"/>
                <w:lang w:val="vi-VN"/>
              </w:rPr>
            </w:pPr>
            <w:r w:rsidRPr="001C729C">
              <w:rPr>
                <w:rFonts w:eastAsia="Times New Roman" w:cs="Times New Roman"/>
                <w:b/>
                <w:bCs/>
                <w:color w:val="000000"/>
              </w:rPr>
              <w:t>10</w:t>
            </w:r>
            <w:r w:rsidRPr="001C729C">
              <w:rPr>
                <w:rFonts w:eastAsia="Times New Roman" w:cs="Times New Roman"/>
                <w:b/>
                <w:bCs/>
                <w:color w:val="000000"/>
                <w:lang w:val="vi-VN"/>
              </w:rPr>
              <w:t>,</w:t>
            </w:r>
            <w:r w:rsidRPr="001C729C">
              <w:rPr>
                <w:rFonts w:eastAsia="Times New Roman" w:cs="Times New Roman"/>
                <w:b/>
                <w:bCs/>
                <w:color w:val="000000"/>
              </w:rPr>
              <w:t>181</w:t>
            </w:r>
            <w:r w:rsidRPr="001C729C">
              <w:rPr>
                <w:rFonts w:eastAsia="Times New Roman" w:cs="Times New Roman"/>
                <w:b/>
                <w:bCs/>
                <w:color w:val="000000"/>
                <w:lang w:val="vi-VN"/>
              </w:rPr>
              <w:t>,</w:t>
            </w:r>
            <w:r w:rsidRPr="001C729C">
              <w:rPr>
                <w:rFonts w:eastAsia="Times New Roman" w:cs="Times New Roman"/>
                <w:b/>
                <w:bCs/>
                <w:color w:val="000000"/>
              </w:rPr>
              <w:t>950</w:t>
            </w:r>
            <w:r w:rsidRPr="001C729C">
              <w:rPr>
                <w:rFonts w:eastAsia="Times New Roman" w:cs="Times New Roman"/>
                <w:b/>
                <w:bCs/>
                <w:color w:val="000000"/>
                <w:lang w:val="vi-VN"/>
              </w:rPr>
              <w:t xml:space="preserve"> </w:t>
            </w:r>
            <w:r w:rsidRPr="001C729C">
              <w:rPr>
                <w:rFonts w:eastAsia="Times New Roman" w:cs="Times New Roman"/>
                <w:color w:val="000000"/>
                <w:lang w:val="vi-VN"/>
              </w:rPr>
              <w:t>quan hệ</w:t>
            </w:r>
          </w:p>
        </w:tc>
      </w:tr>
      <w:tr w:rsidR="00D12AA1" w:rsidRPr="001C729C" w14:paraId="22B8EDD0"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D2BEA" w14:textId="1A8BB90B" w:rsidR="00D12AA1" w:rsidRPr="001C729C" w:rsidRDefault="00125D49"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User – Comment</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A6CB3" w14:textId="13678466" w:rsidR="00D12AA1" w:rsidRPr="001C729C" w:rsidRDefault="00A2470D" w:rsidP="00984DE5">
            <w:pPr>
              <w:spacing w:before="0" w:after="0"/>
              <w:jc w:val="left"/>
              <w:rPr>
                <w:rFonts w:eastAsia="Times New Roman" w:cs="Times New Roman"/>
                <w:b/>
                <w:bCs/>
                <w:color w:val="000000"/>
                <w:lang w:val="vi-VN"/>
              </w:rPr>
            </w:pPr>
            <w:r w:rsidRPr="001C729C">
              <w:rPr>
                <w:rFonts w:eastAsia="Times New Roman" w:cs="Times New Roman"/>
                <w:b/>
                <w:bCs/>
                <w:color w:val="000000"/>
              </w:rPr>
              <w:t>8</w:t>
            </w:r>
            <w:r w:rsidRPr="001C729C">
              <w:rPr>
                <w:rFonts w:eastAsia="Times New Roman" w:cs="Times New Roman"/>
                <w:b/>
                <w:bCs/>
                <w:color w:val="000000"/>
                <w:lang w:val="vi-VN"/>
              </w:rPr>
              <w:t>,</w:t>
            </w:r>
            <w:r w:rsidRPr="001C729C">
              <w:rPr>
                <w:rFonts w:eastAsia="Times New Roman" w:cs="Times New Roman"/>
                <w:b/>
                <w:bCs/>
                <w:color w:val="000000"/>
              </w:rPr>
              <w:t>422</w:t>
            </w:r>
            <w:r w:rsidRPr="001C729C">
              <w:rPr>
                <w:rFonts w:eastAsia="Times New Roman" w:cs="Times New Roman"/>
                <w:b/>
                <w:bCs/>
                <w:color w:val="000000"/>
                <w:lang w:val="vi-VN"/>
              </w:rPr>
              <w:t>,</w:t>
            </w:r>
            <w:r w:rsidRPr="001C729C">
              <w:rPr>
                <w:rFonts w:eastAsia="Times New Roman" w:cs="Times New Roman"/>
                <w:b/>
                <w:bCs/>
                <w:color w:val="000000"/>
              </w:rPr>
              <w:t>134</w:t>
            </w:r>
            <w:r w:rsidRPr="001C729C">
              <w:rPr>
                <w:rFonts w:eastAsia="Times New Roman" w:cs="Times New Roman"/>
                <w:b/>
                <w:bCs/>
                <w:color w:val="000000"/>
                <w:lang w:val="vi-VN"/>
              </w:rPr>
              <w:t xml:space="preserve"> </w:t>
            </w:r>
            <w:r w:rsidRPr="001C729C">
              <w:rPr>
                <w:rFonts w:eastAsia="Times New Roman" w:cs="Times New Roman"/>
                <w:color w:val="000000"/>
                <w:lang w:val="vi-VN"/>
              </w:rPr>
              <w:t>quan hệ</w:t>
            </w:r>
          </w:p>
        </w:tc>
      </w:tr>
      <w:tr w:rsidR="00A2470D" w:rsidRPr="001C729C" w14:paraId="08E821AC"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F5B3A" w14:textId="70E54E53" w:rsidR="00A2470D" w:rsidRPr="001C729C" w:rsidRDefault="00A036A0"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User – Reply</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BA2FB" w14:textId="1BDA21B8" w:rsidR="00A2470D" w:rsidRPr="001C729C" w:rsidRDefault="00925295" w:rsidP="00984DE5">
            <w:pPr>
              <w:spacing w:before="0" w:after="0"/>
              <w:jc w:val="left"/>
              <w:rPr>
                <w:rFonts w:eastAsia="Times New Roman" w:cs="Times New Roman"/>
                <w:color w:val="000000"/>
                <w:lang w:val="vi-VN"/>
              </w:rPr>
            </w:pPr>
            <w:r w:rsidRPr="001C729C">
              <w:rPr>
                <w:rFonts w:eastAsia="Times New Roman" w:cs="Times New Roman"/>
                <w:b/>
                <w:bCs/>
                <w:color w:val="000000"/>
              </w:rPr>
              <w:t>331011</w:t>
            </w:r>
            <w:r w:rsidRPr="001C729C">
              <w:rPr>
                <w:rFonts w:eastAsia="Times New Roman" w:cs="Times New Roman"/>
                <w:b/>
                <w:bCs/>
                <w:color w:val="000000"/>
                <w:lang w:val="vi-VN"/>
              </w:rPr>
              <w:t xml:space="preserve"> </w:t>
            </w:r>
            <w:r w:rsidRPr="001C729C">
              <w:rPr>
                <w:rFonts w:eastAsia="Times New Roman" w:cs="Times New Roman"/>
                <w:color w:val="000000"/>
                <w:lang w:val="vi-VN"/>
              </w:rPr>
              <w:t>quan hệ</w:t>
            </w:r>
          </w:p>
        </w:tc>
      </w:tr>
      <w:tr w:rsidR="00A2470D" w:rsidRPr="001C729C" w14:paraId="138E32C4"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8091" w14:textId="0D16683E" w:rsidR="00A2470D" w:rsidRPr="001C729C" w:rsidRDefault="003C7951"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Comment - Reply</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42D64" w14:textId="3CD56A8C" w:rsidR="00A2470D" w:rsidRPr="001C729C" w:rsidRDefault="006A5709" w:rsidP="00984DE5">
            <w:pPr>
              <w:spacing w:before="0" w:after="0"/>
              <w:jc w:val="left"/>
              <w:rPr>
                <w:rFonts w:eastAsia="Times New Roman" w:cs="Times New Roman"/>
                <w:b/>
                <w:bCs/>
                <w:color w:val="000000"/>
                <w:lang w:val="vi-VN"/>
              </w:rPr>
            </w:pPr>
            <w:r w:rsidRPr="001C729C">
              <w:rPr>
                <w:rFonts w:eastAsia="Times New Roman" w:cs="Times New Roman"/>
                <w:b/>
                <w:bCs/>
                <w:color w:val="000000"/>
              </w:rPr>
              <w:t>370</w:t>
            </w:r>
            <w:r w:rsidRPr="001C729C">
              <w:rPr>
                <w:rFonts w:eastAsia="Times New Roman" w:cs="Times New Roman"/>
                <w:b/>
                <w:bCs/>
                <w:color w:val="000000"/>
                <w:lang w:val="vi-VN"/>
              </w:rPr>
              <w:t>,</w:t>
            </w:r>
            <w:r w:rsidRPr="001C729C">
              <w:rPr>
                <w:rFonts w:eastAsia="Times New Roman" w:cs="Times New Roman"/>
                <w:b/>
                <w:bCs/>
                <w:color w:val="000000"/>
              </w:rPr>
              <w:t>493</w:t>
            </w:r>
            <w:r w:rsidRPr="001C729C">
              <w:rPr>
                <w:rFonts w:eastAsia="Times New Roman" w:cs="Times New Roman"/>
                <w:b/>
                <w:bCs/>
                <w:color w:val="000000"/>
                <w:lang w:val="vi-VN"/>
              </w:rPr>
              <w:t xml:space="preserve"> </w:t>
            </w:r>
            <w:r w:rsidRPr="001C729C">
              <w:rPr>
                <w:rFonts w:eastAsia="Times New Roman" w:cs="Times New Roman"/>
                <w:color w:val="000000"/>
                <w:lang w:val="vi-VN"/>
              </w:rPr>
              <w:t>quan hệ</w:t>
            </w:r>
          </w:p>
        </w:tc>
      </w:tr>
      <w:tr w:rsidR="00A2470D" w:rsidRPr="001C729C" w14:paraId="7007BF52"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DC92C" w14:textId="3AA649C9" w:rsidR="00A2470D" w:rsidRPr="001C729C" w:rsidRDefault="007946E7"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w:t>
            </w:r>
            <w:r w:rsidR="00CE2B4C" w:rsidRPr="001C729C">
              <w:rPr>
                <w:rFonts w:eastAsia="Times New Roman" w:cs="Times New Roman"/>
                <w:color w:val="000000"/>
                <w:lang w:val="vi-VN"/>
              </w:rPr>
              <w:t>Concepts</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B7F85" w14:textId="150C8E54" w:rsidR="00A2470D" w:rsidRPr="001C729C" w:rsidRDefault="00CE2B4C" w:rsidP="00984DE5">
            <w:pPr>
              <w:spacing w:before="0" w:after="0"/>
              <w:jc w:val="left"/>
              <w:rPr>
                <w:rFonts w:eastAsia="Times New Roman" w:cs="Times New Roman"/>
                <w:b/>
                <w:bCs/>
                <w:color w:val="000000"/>
                <w:lang w:val="vi-VN"/>
              </w:rPr>
            </w:pPr>
            <w:r w:rsidRPr="001C729C">
              <w:rPr>
                <w:rFonts w:eastAsia="Times New Roman" w:cs="Times New Roman"/>
                <w:b/>
                <w:bCs/>
                <w:color w:val="000000"/>
              </w:rPr>
              <w:t>637</w:t>
            </w:r>
            <w:r w:rsidRPr="001C729C">
              <w:rPr>
                <w:rFonts w:eastAsia="Times New Roman" w:cs="Times New Roman"/>
                <w:b/>
                <w:bCs/>
                <w:color w:val="000000"/>
                <w:lang w:val="vi-VN"/>
              </w:rPr>
              <w:t>,</w:t>
            </w:r>
            <w:r w:rsidRPr="001C729C">
              <w:rPr>
                <w:rFonts w:eastAsia="Times New Roman" w:cs="Times New Roman"/>
                <w:b/>
                <w:bCs/>
                <w:color w:val="000000"/>
              </w:rPr>
              <w:t>572</w:t>
            </w:r>
            <w:r w:rsidRPr="001C729C">
              <w:rPr>
                <w:rFonts w:eastAsia="Times New Roman" w:cs="Times New Roman"/>
                <w:b/>
                <w:bCs/>
                <w:color w:val="000000"/>
                <w:lang w:val="vi-VN"/>
              </w:rPr>
              <w:t xml:space="preserve"> </w:t>
            </w:r>
            <w:r w:rsidRPr="001C729C">
              <w:rPr>
                <w:rFonts w:eastAsia="Times New Roman" w:cs="Times New Roman"/>
                <w:color w:val="000000"/>
                <w:lang w:val="vi-VN"/>
              </w:rPr>
              <w:t>concepts</w:t>
            </w:r>
          </w:p>
        </w:tc>
      </w:tr>
      <w:tr w:rsidR="00A2470D" w:rsidRPr="001C729C" w14:paraId="6275DEDC"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3ACB5" w14:textId="448CA78F" w:rsidR="00A2470D" w:rsidRPr="001C729C" w:rsidRDefault="001C4E33"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Other</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58541" w14:textId="03B38FA2" w:rsidR="00A2470D" w:rsidRPr="001C729C" w:rsidRDefault="00C26A35" w:rsidP="00984DE5">
            <w:pPr>
              <w:spacing w:before="0" w:after="0"/>
              <w:jc w:val="left"/>
              <w:rPr>
                <w:rFonts w:eastAsia="Times New Roman" w:cs="Times New Roman"/>
                <w:color w:val="000000"/>
                <w:lang w:val="vi-VN"/>
              </w:rPr>
            </w:pPr>
            <w:r w:rsidRPr="001C729C">
              <w:rPr>
                <w:rFonts w:eastAsia="Times New Roman" w:cs="Times New Roman"/>
                <w:b/>
                <w:bCs/>
                <w:color w:val="000000"/>
              </w:rPr>
              <w:t>210</w:t>
            </w:r>
            <w:r w:rsidRPr="001C729C">
              <w:rPr>
                <w:rFonts w:eastAsia="Times New Roman" w:cs="Times New Roman"/>
                <w:b/>
                <w:bCs/>
                <w:color w:val="000000"/>
                <w:lang w:val="vi-VN"/>
              </w:rPr>
              <w:t>,</w:t>
            </w:r>
            <w:r w:rsidRPr="001C729C">
              <w:rPr>
                <w:rFonts w:eastAsia="Times New Roman" w:cs="Times New Roman"/>
                <w:b/>
                <w:bCs/>
                <w:color w:val="000000"/>
              </w:rPr>
              <w:t>349</w:t>
            </w:r>
            <w:r w:rsidRPr="001C729C">
              <w:rPr>
                <w:rFonts w:eastAsia="Times New Roman" w:cs="Times New Roman"/>
                <w:b/>
                <w:bCs/>
                <w:color w:val="000000"/>
                <w:lang w:val="vi-VN"/>
              </w:rPr>
              <w:t xml:space="preserve"> </w:t>
            </w:r>
            <w:r w:rsidRPr="001C729C">
              <w:rPr>
                <w:rFonts w:eastAsia="Times New Roman" w:cs="Times New Roman"/>
                <w:color w:val="000000"/>
                <w:lang w:val="vi-VN"/>
              </w:rPr>
              <w:t>mẫu</w:t>
            </w:r>
          </w:p>
        </w:tc>
      </w:tr>
      <w:tr w:rsidR="00C26A35" w:rsidRPr="001C729C" w14:paraId="6C1AF4F3"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3EDA0" w14:textId="599E999B" w:rsidR="00C26A35" w:rsidRPr="001C729C" w:rsidRDefault="00907601"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w:t>
            </w:r>
            <w:r w:rsidR="0043474A" w:rsidRPr="001C729C">
              <w:rPr>
                <w:rFonts w:eastAsia="Times New Roman" w:cs="Times New Roman"/>
                <w:color w:val="000000"/>
                <w:lang w:val="vi-VN"/>
              </w:rPr>
              <w:t>Concept</w:t>
            </w:r>
            <w:r w:rsidR="00FD515E" w:rsidRPr="001C729C">
              <w:rPr>
                <w:rFonts w:eastAsia="Times New Roman" w:cs="Times New Roman"/>
                <w:color w:val="000000"/>
                <w:lang w:val="vi-VN"/>
              </w:rPr>
              <w:t xml:space="preserve"> </w:t>
            </w:r>
            <w:r w:rsidR="0043474A" w:rsidRPr="001C729C">
              <w:rPr>
                <w:rFonts w:eastAsia="Times New Roman" w:cs="Times New Roman"/>
                <w:color w:val="000000"/>
                <w:lang w:val="vi-VN"/>
              </w:rPr>
              <w:t>-</w:t>
            </w:r>
            <w:r w:rsidR="00FD515E" w:rsidRPr="001C729C">
              <w:rPr>
                <w:rFonts w:eastAsia="Times New Roman" w:cs="Times New Roman"/>
                <w:color w:val="000000"/>
                <w:lang w:val="vi-VN"/>
              </w:rPr>
              <w:t xml:space="preserve"> </w:t>
            </w:r>
            <w:r w:rsidR="0043474A" w:rsidRPr="001C729C">
              <w:rPr>
                <w:rFonts w:eastAsia="Times New Roman" w:cs="Times New Roman"/>
                <w:color w:val="000000"/>
                <w:lang w:val="vi-VN"/>
              </w:rPr>
              <w:t xml:space="preserve">Other </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FFD73" w14:textId="5D411510" w:rsidR="00C26A35" w:rsidRPr="001C729C" w:rsidRDefault="008411C6" w:rsidP="00984DE5">
            <w:pPr>
              <w:spacing w:before="0" w:after="0"/>
              <w:jc w:val="left"/>
              <w:rPr>
                <w:rFonts w:eastAsia="Times New Roman" w:cs="Times New Roman"/>
                <w:b/>
                <w:bCs/>
                <w:color w:val="000000"/>
                <w:lang w:val="vi-VN"/>
              </w:rPr>
            </w:pPr>
            <w:r w:rsidRPr="001C729C">
              <w:rPr>
                <w:rFonts w:eastAsia="Times New Roman" w:cs="Times New Roman"/>
                <w:b/>
                <w:bCs/>
                <w:color w:val="000000"/>
              </w:rPr>
              <w:t>379</w:t>
            </w:r>
            <w:r w:rsidRPr="001C729C">
              <w:rPr>
                <w:rFonts w:eastAsia="Times New Roman" w:cs="Times New Roman"/>
                <w:b/>
                <w:bCs/>
                <w:color w:val="000000"/>
                <w:lang w:val="vi-VN"/>
              </w:rPr>
              <w:t>,</w:t>
            </w:r>
            <w:r w:rsidRPr="001C729C">
              <w:rPr>
                <w:rFonts w:eastAsia="Times New Roman" w:cs="Times New Roman"/>
                <w:b/>
                <w:bCs/>
                <w:color w:val="000000"/>
              </w:rPr>
              <w:t>926</w:t>
            </w:r>
            <w:r w:rsidRPr="001C729C">
              <w:rPr>
                <w:rFonts w:eastAsia="Times New Roman" w:cs="Times New Roman"/>
                <w:b/>
                <w:bCs/>
                <w:color w:val="000000"/>
                <w:lang w:val="vi-VN"/>
              </w:rPr>
              <w:t xml:space="preserve"> </w:t>
            </w:r>
            <w:r w:rsidRPr="001C729C">
              <w:rPr>
                <w:rFonts w:eastAsia="Times New Roman" w:cs="Times New Roman"/>
                <w:color w:val="000000"/>
                <w:lang w:val="vi-VN"/>
              </w:rPr>
              <w:t>quan hệ</w:t>
            </w:r>
          </w:p>
        </w:tc>
      </w:tr>
      <w:tr w:rsidR="00C26A35" w:rsidRPr="001C729C" w14:paraId="7A7E4E8C"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81A67" w14:textId="73E50812" w:rsidR="00C26A35" w:rsidRPr="001C729C" w:rsidRDefault="008411C6"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w:t>
            </w:r>
            <w:r w:rsidR="00FD515E" w:rsidRPr="001C729C">
              <w:rPr>
                <w:rFonts w:eastAsia="Times New Roman" w:cs="Times New Roman"/>
                <w:color w:val="000000"/>
                <w:lang w:val="vi-VN"/>
              </w:rPr>
              <w:t>Concept - Paper</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9A2FB" w14:textId="4E155F7F" w:rsidR="00C26A35" w:rsidRPr="001C729C" w:rsidRDefault="00A21D97" w:rsidP="00984DE5">
            <w:pPr>
              <w:spacing w:before="0" w:after="0"/>
              <w:jc w:val="left"/>
              <w:rPr>
                <w:rFonts w:eastAsia="Times New Roman" w:cs="Times New Roman"/>
                <w:color w:val="000000"/>
                <w:lang w:val="vi-VN"/>
              </w:rPr>
            </w:pPr>
            <w:r w:rsidRPr="001C729C">
              <w:rPr>
                <w:rFonts w:eastAsia="Times New Roman" w:cs="Times New Roman"/>
                <w:b/>
                <w:bCs/>
                <w:color w:val="000000"/>
              </w:rPr>
              <w:t>5</w:t>
            </w:r>
            <w:r w:rsidRPr="001C729C">
              <w:rPr>
                <w:rFonts w:eastAsia="Times New Roman" w:cs="Times New Roman"/>
                <w:b/>
                <w:bCs/>
                <w:color w:val="000000"/>
                <w:lang w:val="vi-VN"/>
              </w:rPr>
              <w:t>,</w:t>
            </w:r>
            <w:r w:rsidRPr="001C729C">
              <w:rPr>
                <w:rFonts w:eastAsia="Times New Roman" w:cs="Times New Roman"/>
                <w:b/>
                <w:bCs/>
                <w:color w:val="000000"/>
              </w:rPr>
              <w:t>410</w:t>
            </w:r>
            <w:r w:rsidRPr="001C729C">
              <w:rPr>
                <w:rFonts w:eastAsia="Times New Roman" w:cs="Times New Roman"/>
                <w:b/>
                <w:bCs/>
                <w:color w:val="000000"/>
                <w:lang w:val="vi-VN"/>
              </w:rPr>
              <w:t>,</w:t>
            </w:r>
            <w:r w:rsidRPr="001C729C">
              <w:rPr>
                <w:rFonts w:eastAsia="Times New Roman" w:cs="Times New Roman"/>
                <w:b/>
                <w:bCs/>
                <w:color w:val="000000"/>
              </w:rPr>
              <w:t>752</w:t>
            </w:r>
            <w:r w:rsidRPr="001C729C">
              <w:rPr>
                <w:rFonts w:eastAsia="Times New Roman" w:cs="Times New Roman"/>
                <w:b/>
                <w:bCs/>
                <w:color w:val="000000"/>
                <w:lang w:val="vi-VN"/>
              </w:rPr>
              <w:t xml:space="preserve"> </w:t>
            </w:r>
            <w:r w:rsidRPr="001C729C">
              <w:rPr>
                <w:rFonts w:eastAsia="Times New Roman" w:cs="Times New Roman"/>
                <w:color w:val="000000"/>
                <w:lang w:val="vi-VN"/>
              </w:rPr>
              <w:t>quan hệ</w:t>
            </w:r>
          </w:p>
        </w:tc>
      </w:tr>
      <w:tr w:rsidR="00A21D97" w:rsidRPr="001C729C" w14:paraId="5BC5304E"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7F521" w14:textId="2A6E6806" w:rsidR="00A21D97" w:rsidRPr="001C729C" w:rsidRDefault="00F038D3"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Concept-Problem</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3E0D5" w14:textId="5374FF66" w:rsidR="00A21D97" w:rsidRPr="001C729C" w:rsidRDefault="0059645B" w:rsidP="00984DE5">
            <w:pPr>
              <w:spacing w:before="0" w:after="0"/>
              <w:jc w:val="left"/>
              <w:rPr>
                <w:rFonts w:eastAsia="Times New Roman" w:cs="Times New Roman"/>
                <w:b/>
                <w:bCs/>
                <w:color w:val="000000"/>
                <w:lang w:val="vi-VN"/>
              </w:rPr>
            </w:pPr>
            <w:r w:rsidRPr="001C729C">
              <w:rPr>
                <w:rFonts w:eastAsia="Times New Roman" w:cs="Times New Roman"/>
                <w:b/>
                <w:bCs/>
                <w:color w:val="000000"/>
              </w:rPr>
              <w:t>33</w:t>
            </w:r>
            <w:r w:rsidRPr="001C729C">
              <w:rPr>
                <w:rFonts w:eastAsia="Times New Roman" w:cs="Times New Roman"/>
                <w:b/>
                <w:bCs/>
                <w:color w:val="000000"/>
                <w:lang w:val="vi-VN"/>
              </w:rPr>
              <w:t>,</w:t>
            </w:r>
            <w:r w:rsidRPr="001C729C">
              <w:rPr>
                <w:rFonts w:eastAsia="Times New Roman" w:cs="Times New Roman"/>
                <w:b/>
                <w:bCs/>
                <w:color w:val="000000"/>
              </w:rPr>
              <w:t>180</w:t>
            </w:r>
            <w:r w:rsidRPr="001C729C">
              <w:rPr>
                <w:rFonts w:eastAsia="Times New Roman" w:cs="Times New Roman"/>
                <w:b/>
                <w:bCs/>
                <w:color w:val="000000"/>
                <w:lang w:val="vi-VN"/>
              </w:rPr>
              <w:t xml:space="preserve"> </w:t>
            </w:r>
            <w:r w:rsidRPr="001C729C">
              <w:rPr>
                <w:rFonts w:eastAsia="Times New Roman" w:cs="Times New Roman"/>
                <w:color w:val="000000"/>
                <w:lang w:val="vi-VN"/>
              </w:rPr>
              <w:t>quan hệ</w:t>
            </w:r>
          </w:p>
        </w:tc>
      </w:tr>
      <w:tr w:rsidR="00A21D97" w:rsidRPr="001C729C" w14:paraId="79633800"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13B4" w14:textId="70530592" w:rsidR="00A21D97" w:rsidRPr="001C729C" w:rsidRDefault="00F42975" w:rsidP="00984DE5">
            <w:pPr>
              <w:spacing w:before="0" w:after="0"/>
              <w:jc w:val="left"/>
              <w:rPr>
                <w:rFonts w:eastAsia="Times New Roman" w:cs="Times New Roman"/>
                <w:color w:val="000000"/>
              </w:rPr>
            </w:pPr>
            <w:r w:rsidRPr="001C729C">
              <w:rPr>
                <w:rFonts w:eastAsia="Times New Roman" w:cs="Times New Roman"/>
                <w:color w:val="000000"/>
              </w:rPr>
              <w:t>Tài</w:t>
            </w:r>
            <w:r w:rsidRPr="001C729C">
              <w:rPr>
                <w:rFonts w:eastAsia="Times New Roman" w:cs="Times New Roman"/>
                <w:color w:val="000000"/>
                <w:lang w:val="vi-VN"/>
              </w:rPr>
              <w:t xml:space="preserve"> nguyên </w:t>
            </w:r>
            <w:r w:rsidRPr="001C729C">
              <w:rPr>
                <w:rFonts w:eastAsia="Times New Roman" w:cs="Times New Roman"/>
                <w:color w:val="000000"/>
              </w:rPr>
              <w:t>Concept-Video</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DBC07" w14:textId="0688FE9C" w:rsidR="00A21D97" w:rsidRPr="001C729C" w:rsidRDefault="00B91826" w:rsidP="00984DE5">
            <w:pPr>
              <w:spacing w:before="0" w:after="0"/>
              <w:jc w:val="left"/>
              <w:rPr>
                <w:rFonts w:eastAsia="Times New Roman" w:cs="Times New Roman"/>
                <w:color w:val="000000"/>
                <w:lang w:val="vi-VN"/>
              </w:rPr>
            </w:pPr>
            <w:r w:rsidRPr="001C729C">
              <w:rPr>
                <w:rFonts w:eastAsia="Times New Roman" w:cs="Times New Roman"/>
                <w:b/>
                <w:bCs/>
                <w:color w:val="000000"/>
              </w:rPr>
              <w:t>624</w:t>
            </w:r>
            <w:r w:rsidRPr="001C729C">
              <w:rPr>
                <w:rFonts w:eastAsia="Times New Roman" w:cs="Times New Roman"/>
                <w:b/>
                <w:bCs/>
                <w:color w:val="000000"/>
                <w:lang w:val="vi-VN"/>
              </w:rPr>
              <w:t>,</w:t>
            </w:r>
            <w:r w:rsidRPr="001C729C">
              <w:rPr>
                <w:rFonts w:eastAsia="Times New Roman" w:cs="Times New Roman"/>
                <w:b/>
                <w:bCs/>
                <w:color w:val="000000"/>
              </w:rPr>
              <w:t>683</w:t>
            </w:r>
            <w:r w:rsidRPr="001C729C">
              <w:rPr>
                <w:rFonts w:eastAsia="Times New Roman" w:cs="Times New Roman"/>
                <w:b/>
                <w:bCs/>
                <w:color w:val="000000"/>
                <w:lang w:val="vi-VN"/>
              </w:rPr>
              <w:t xml:space="preserve"> </w:t>
            </w:r>
            <w:r w:rsidRPr="001C729C">
              <w:rPr>
                <w:rFonts w:eastAsia="Times New Roman" w:cs="Times New Roman"/>
                <w:color w:val="000000"/>
                <w:lang w:val="vi-VN"/>
              </w:rPr>
              <w:t>quan hệ</w:t>
            </w:r>
          </w:p>
        </w:tc>
      </w:tr>
      <w:tr w:rsidR="00B91826" w:rsidRPr="001C729C" w14:paraId="56D3529F"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0BFC7" w14:textId="2DC4F623" w:rsidR="00B91826" w:rsidRPr="001C729C" w:rsidRDefault="005E0065"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Concept-Comment</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A029E" w14:textId="4D034913" w:rsidR="00B91826" w:rsidRPr="001C729C" w:rsidRDefault="001F0E83" w:rsidP="00984DE5">
            <w:pPr>
              <w:spacing w:before="0" w:after="0"/>
              <w:jc w:val="left"/>
              <w:rPr>
                <w:rFonts w:eastAsia="Times New Roman" w:cs="Times New Roman"/>
                <w:b/>
                <w:bCs/>
                <w:color w:val="000000"/>
                <w:lang w:val="vi-VN"/>
              </w:rPr>
            </w:pPr>
            <w:r w:rsidRPr="001C729C">
              <w:rPr>
                <w:rFonts w:eastAsia="Times New Roman" w:cs="Times New Roman"/>
                <w:b/>
                <w:bCs/>
                <w:color w:val="000000"/>
              </w:rPr>
              <w:t>31</w:t>
            </w:r>
            <w:r w:rsidRPr="001C729C">
              <w:rPr>
                <w:rFonts w:eastAsia="Times New Roman" w:cs="Times New Roman"/>
                <w:b/>
                <w:bCs/>
                <w:color w:val="000000"/>
                <w:lang w:val="vi-VN"/>
              </w:rPr>
              <w:t>,</w:t>
            </w:r>
            <w:r w:rsidRPr="001C729C">
              <w:rPr>
                <w:rFonts w:eastAsia="Times New Roman" w:cs="Times New Roman"/>
                <w:b/>
                <w:bCs/>
                <w:color w:val="000000"/>
              </w:rPr>
              <w:t>074</w:t>
            </w:r>
            <w:r w:rsidRPr="001C729C">
              <w:rPr>
                <w:rFonts w:eastAsia="Times New Roman" w:cs="Times New Roman"/>
                <w:b/>
                <w:bCs/>
                <w:color w:val="000000"/>
                <w:lang w:val="vi-VN"/>
              </w:rPr>
              <w:t xml:space="preserve"> </w:t>
            </w:r>
            <w:r w:rsidRPr="001C729C">
              <w:rPr>
                <w:rFonts w:eastAsia="Times New Roman" w:cs="Times New Roman"/>
                <w:color w:val="000000"/>
                <w:lang w:val="vi-VN"/>
              </w:rPr>
              <w:t>quan hệ</w:t>
            </w:r>
          </w:p>
        </w:tc>
      </w:tr>
      <w:tr w:rsidR="00B91826" w:rsidRPr="001C729C" w14:paraId="5A9BA024"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B42BA" w14:textId="750371BE" w:rsidR="00B91826" w:rsidRPr="001C729C" w:rsidRDefault="00CD59C0"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CS</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B9A50" w14:textId="3F5E2B6A" w:rsidR="00B91826" w:rsidRPr="001C729C" w:rsidRDefault="008405E1" w:rsidP="00984DE5">
            <w:pPr>
              <w:spacing w:before="0" w:after="0"/>
              <w:jc w:val="left"/>
              <w:rPr>
                <w:rFonts w:eastAsia="Times New Roman" w:cs="Times New Roman"/>
                <w:b/>
                <w:bCs/>
                <w:color w:val="000000"/>
                <w:lang w:val="vi-VN"/>
              </w:rPr>
            </w:pPr>
            <w:r w:rsidRPr="001C729C">
              <w:rPr>
                <w:rFonts w:eastAsia="Times New Roman" w:cs="Times New Roman"/>
                <w:b/>
                <w:bCs/>
                <w:color w:val="000000"/>
              </w:rPr>
              <w:t>492</w:t>
            </w:r>
            <w:r w:rsidRPr="001C729C">
              <w:rPr>
                <w:rFonts w:eastAsia="Times New Roman" w:cs="Times New Roman"/>
                <w:b/>
                <w:bCs/>
                <w:color w:val="000000"/>
                <w:lang w:val="vi-VN"/>
              </w:rPr>
              <w:t>,</w:t>
            </w:r>
            <w:r w:rsidR="004704EE" w:rsidRPr="001C729C">
              <w:rPr>
                <w:rFonts w:eastAsia="Times New Roman" w:cs="Times New Roman"/>
                <w:b/>
                <w:bCs/>
                <w:color w:val="000000"/>
              </w:rPr>
              <w:t>102</w:t>
            </w:r>
            <w:r w:rsidR="004704EE" w:rsidRPr="001C729C">
              <w:rPr>
                <w:rFonts w:eastAsia="Times New Roman" w:cs="Times New Roman"/>
                <w:b/>
                <w:bCs/>
                <w:color w:val="000000"/>
                <w:lang w:val="vi-VN"/>
              </w:rPr>
              <w:t xml:space="preserve"> </w:t>
            </w:r>
            <w:r w:rsidR="008A77E7" w:rsidRPr="001C729C">
              <w:rPr>
                <w:rFonts w:eastAsia="Times New Roman" w:cs="Times New Roman"/>
                <w:color w:val="000000"/>
                <w:lang w:val="vi-VN"/>
              </w:rPr>
              <w:t>mẫu</w:t>
            </w:r>
          </w:p>
        </w:tc>
      </w:tr>
      <w:tr w:rsidR="00B91826" w:rsidRPr="001C729C" w14:paraId="01D269C3"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731CF" w14:textId="73ABAB4D" w:rsidR="00B91826" w:rsidRPr="001C729C" w:rsidRDefault="00A5278C"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Math</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E9B8D" w14:textId="38345A75" w:rsidR="00B91826" w:rsidRPr="001C729C" w:rsidRDefault="007C1E1B" w:rsidP="00984DE5">
            <w:pPr>
              <w:spacing w:before="0" w:after="0"/>
              <w:jc w:val="left"/>
              <w:rPr>
                <w:rFonts w:eastAsia="Times New Roman" w:cs="Times New Roman"/>
                <w:b/>
                <w:bCs/>
                <w:color w:val="000000"/>
              </w:rPr>
            </w:pPr>
            <w:r w:rsidRPr="001C729C">
              <w:rPr>
                <w:rFonts w:eastAsia="Times New Roman" w:cs="Times New Roman"/>
                <w:b/>
                <w:bCs/>
                <w:color w:val="000000"/>
              </w:rPr>
              <w:t>331202</w:t>
            </w:r>
            <w:r w:rsidRPr="001C729C">
              <w:rPr>
                <w:rFonts w:eastAsia="Times New Roman" w:cs="Times New Roman"/>
                <w:color w:val="000000"/>
              </w:rPr>
              <w:t xml:space="preserve"> mẫu</w:t>
            </w:r>
          </w:p>
        </w:tc>
      </w:tr>
      <w:tr w:rsidR="007C1E1B" w:rsidRPr="001C729C" w14:paraId="78B84ACF" w14:textId="77777777" w:rsidTr="00A648BC">
        <w:tc>
          <w:tcPr>
            <w:tcW w:w="49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044EC" w14:textId="1E2AAF4B" w:rsidR="007C1E1B" w:rsidRPr="001C729C" w:rsidRDefault="007C1E1B" w:rsidP="00984DE5">
            <w:pPr>
              <w:spacing w:before="0" w:after="0"/>
              <w:jc w:val="left"/>
              <w:rPr>
                <w:rFonts w:eastAsia="Times New Roman" w:cs="Times New Roman"/>
                <w:color w:val="000000"/>
                <w:lang w:val="vi-VN"/>
              </w:rPr>
            </w:pPr>
            <w:r w:rsidRPr="001C729C">
              <w:rPr>
                <w:rFonts w:eastAsia="Times New Roman" w:cs="Times New Roman"/>
                <w:color w:val="000000"/>
              </w:rPr>
              <w:t>Tài</w:t>
            </w:r>
            <w:r w:rsidRPr="001C729C">
              <w:rPr>
                <w:rFonts w:eastAsia="Times New Roman" w:cs="Times New Roman"/>
                <w:color w:val="000000"/>
                <w:lang w:val="vi-VN"/>
              </w:rPr>
              <w:t xml:space="preserve"> nguyên Psy</w:t>
            </w:r>
          </w:p>
        </w:tc>
        <w:tc>
          <w:tcPr>
            <w:tcW w:w="3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105CC" w14:textId="12AD2003" w:rsidR="007C1E1B" w:rsidRPr="001C729C" w:rsidRDefault="000629F0" w:rsidP="00984DE5">
            <w:pPr>
              <w:spacing w:before="0" w:after="0"/>
              <w:jc w:val="left"/>
              <w:rPr>
                <w:rFonts w:eastAsia="Times New Roman" w:cs="Times New Roman"/>
                <w:b/>
                <w:bCs/>
                <w:color w:val="000000"/>
              </w:rPr>
            </w:pPr>
            <w:r w:rsidRPr="001C729C">
              <w:rPr>
                <w:rFonts w:eastAsia="Times New Roman" w:cs="Times New Roman"/>
                <w:b/>
                <w:bCs/>
                <w:color w:val="000000"/>
              </w:rPr>
              <w:t>757</w:t>
            </w:r>
            <w:r w:rsidRPr="001C729C">
              <w:rPr>
                <w:rFonts w:eastAsia="Times New Roman" w:cs="Times New Roman"/>
                <w:b/>
                <w:bCs/>
                <w:color w:val="000000"/>
                <w:lang w:val="vi-VN"/>
              </w:rPr>
              <w:t>,</w:t>
            </w:r>
            <w:r w:rsidRPr="001C729C">
              <w:rPr>
                <w:rFonts w:eastAsia="Times New Roman" w:cs="Times New Roman"/>
                <w:b/>
                <w:bCs/>
                <w:color w:val="000000"/>
              </w:rPr>
              <w:t>771</w:t>
            </w:r>
            <w:r w:rsidRPr="001C729C">
              <w:rPr>
                <w:rFonts w:eastAsia="Times New Roman" w:cs="Times New Roman"/>
                <w:color w:val="000000"/>
              </w:rPr>
              <w:t xml:space="preserve"> mẫu</w:t>
            </w:r>
          </w:p>
        </w:tc>
      </w:tr>
    </w:tbl>
    <w:p w14:paraId="626DE8E4" w14:textId="0640C7B9" w:rsidR="003809C9" w:rsidRPr="001C729C" w:rsidRDefault="00B21312" w:rsidP="00B21312">
      <w:pPr>
        <w:pStyle w:val="Chuthich"/>
        <w:rPr>
          <w:rFonts w:cs="Times New Roman"/>
          <w:szCs w:val="24"/>
          <w:lang w:val="vi-VN"/>
        </w:rPr>
      </w:pPr>
      <w:bookmarkStart w:id="3" w:name="_Toc167176097"/>
      <w:bookmarkStart w:id="4" w:name="_Toc167886243"/>
      <w:bookmarkStart w:id="5" w:name="_Toc167886517"/>
      <w:bookmarkStart w:id="6" w:name="_Toc167889626"/>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Pr="001C729C">
        <w:rPr>
          <w:rFonts w:cs="Times New Roman"/>
          <w:szCs w:val="24"/>
          <w:lang w:val="vi-VN"/>
        </w:rPr>
        <w:t xml:space="preserve"> Bảng thống kê mô tả bộ dữ liệu sử dụng</w:t>
      </w:r>
      <w:bookmarkEnd w:id="3"/>
      <w:bookmarkEnd w:id="4"/>
      <w:bookmarkEnd w:id="5"/>
      <w:bookmarkEnd w:id="6"/>
    </w:p>
    <w:p w14:paraId="731E6FB0" w14:textId="06F79077" w:rsidR="002444DF" w:rsidRPr="001C729C" w:rsidRDefault="00A832E8" w:rsidP="00984DE5">
      <w:pPr>
        <w:pStyle w:val="u2"/>
        <w:rPr>
          <w:rFonts w:cs="Times New Roman"/>
          <w:lang w:val="vi-VN"/>
        </w:rPr>
      </w:pPr>
      <w:bookmarkStart w:id="7" w:name="_Toc167889697"/>
      <w:r w:rsidRPr="001C729C">
        <w:rPr>
          <w:rFonts w:cs="Times New Roman"/>
          <w:lang w:val="vi-VN"/>
        </w:rPr>
        <w:lastRenderedPageBreak/>
        <w:t>Mô tả sơ bộ về tập dữ liệu</w:t>
      </w:r>
      <w:bookmarkEnd w:id="7"/>
    </w:p>
    <w:p w14:paraId="6640C19C" w14:textId="77777777" w:rsidR="00E63E6C" w:rsidRPr="001C729C" w:rsidRDefault="00E63E6C" w:rsidP="000F46DB">
      <w:pPr>
        <w:pStyle w:val="ThngthngWeb"/>
        <w:spacing w:before="120" w:beforeAutospacing="0" w:after="120" w:afterAutospacing="0" w:line="360" w:lineRule="auto"/>
        <w:jc w:val="both"/>
      </w:pPr>
      <w:r w:rsidRPr="001C729C">
        <w:rPr>
          <w:color w:val="000000"/>
          <w:sz w:val="26"/>
          <w:szCs w:val="26"/>
        </w:rPr>
        <w:t>Bộ dữ liệu gồm hai phần chính: Tài nguyên khóa học (Course Resource) và Hành vi học sinh (Student Behavior)</w:t>
      </w:r>
    </w:p>
    <w:p w14:paraId="5D506931" w14:textId="77777777" w:rsidR="00E63E6C" w:rsidRPr="001C729C" w:rsidRDefault="00E63E6C" w:rsidP="00984DE5">
      <w:pPr>
        <w:pStyle w:val="ThngthngWeb"/>
        <w:spacing w:before="120" w:beforeAutospacing="0" w:after="120" w:afterAutospacing="0" w:line="360" w:lineRule="auto"/>
        <w:jc w:val="both"/>
      </w:pPr>
      <w:r w:rsidRPr="001C729C">
        <w:rPr>
          <w:b/>
          <w:bCs/>
          <w:color w:val="000000"/>
          <w:sz w:val="26"/>
          <w:szCs w:val="26"/>
        </w:rPr>
        <w:t>Course Resource:</w:t>
      </w:r>
    </w:p>
    <w:p w14:paraId="70E06FBD" w14:textId="77777777" w:rsidR="00E63E6C" w:rsidRPr="001C729C" w:rsidRDefault="00E63E6C" w:rsidP="00984DE5">
      <w:pPr>
        <w:pStyle w:val="ThngthngWeb"/>
        <w:spacing w:before="120" w:beforeAutospacing="0" w:after="120" w:afterAutospacing="0" w:line="360" w:lineRule="auto"/>
        <w:jc w:val="both"/>
      </w:pPr>
      <w:r w:rsidRPr="001C729C">
        <w:rPr>
          <w:color w:val="000000"/>
          <w:sz w:val="26"/>
          <w:szCs w:val="26"/>
        </w:rPr>
        <w:t>Phần Tài nguyên khóa học của MOOCCubeX bắt đầu bằng việc thu thập dữ liệu khóa học từ XuetangX. Sau khi loại bỏ các khóa học thử nghiệm và khóa học không còn hoạt động, thông tin chi tiết về 4.216 khóa học đã được thu thập. Ở giai đoạn này, tên và mô tả của mỗi khóa học được lưu trữ dưới dạng văn bản, và mỗi khóa học được gán một mã id. Các khóa học trong MOOCs không độc lập với nhau. Một khóa học bao gồm nhiều chương giảng dạy, và một chương thường bao gồm một loạt video và bài tập. Thông tin có cấu trúc như vậy cũng rất quan trọng, do đó, việc thu thập thông tin liên quan đến khóa học, bao gồm giáo trình của khóa học và danh sách tài nguyên bao gồm (video, bài tập, và bình luận) được lưu trữ dưới dạng danh sách. Ngoài ra, thông tin về giáo viên và trường đại học của khóa học, cùng với giới thiệu về họ được thu thập từ web. Loại thông tin này có thể xây dựng các mối liên kết cho các khóa học và hỗ trợ các nhiệm vụ liên quan như phát hiện phong cách giảng dạy. </w:t>
      </w:r>
    </w:p>
    <w:p w14:paraId="6D2B97EC" w14:textId="77777777" w:rsidR="00E63E6C" w:rsidRPr="001C729C" w:rsidRDefault="00E63E6C" w:rsidP="00984DE5">
      <w:pPr>
        <w:pStyle w:val="ThngthngWeb"/>
        <w:spacing w:before="120" w:beforeAutospacing="0" w:after="120" w:afterAutospacing="0" w:line="360" w:lineRule="auto"/>
        <w:jc w:val="both"/>
      </w:pPr>
      <w:r w:rsidRPr="001C729C">
        <w:rPr>
          <w:b/>
          <w:bCs/>
          <w:color w:val="000000"/>
          <w:sz w:val="26"/>
          <w:szCs w:val="26"/>
        </w:rPr>
        <w:t>Student behaviours:</w:t>
      </w:r>
    </w:p>
    <w:p w14:paraId="3C703916" w14:textId="3FD806F6" w:rsidR="00E63E6C" w:rsidRPr="001C729C" w:rsidRDefault="00E63E6C" w:rsidP="00984DE5">
      <w:pPr>
        <w:pStyle w:val="ThngthngWeb"/>
        <w:spacing w:before="120" w:beforeAutospacing="0" w:after="120" w:afterAutospacing="0" w:line="360" w:lineRule="auto"/>
        <w:jc w:val="both"/>
      </w:pPr>
      <w:r w:rsidRPr="001C729C">
        <w:rPr>
          <w:color w:val="000000"/>
          <w:sz w:val="26"/>
          <w:szCs w:val="26"/>
        </w:rPr>
        <w:t>Ngoài các nguồn tài nguyên tĩnh, các loại hành vi của sinh viên cũng rất quan trọng cho nghiên cứu học tập thích nghi, giúp mô hình hóa ý định học tập của sinh viên ở các cấp độ nhận thức và các hoạt động xã hội. Do đó, tác giả thu thập các bản ghi chi tiết từ XuetangX, bao gồm: hồ sơ sinh viên, hành vi xem video, bài tập và thảo luận. Các hành vi này tự nhiên liên kết với các nguồn tài nguyên của khóa học. Mặc dù đã có giấy phép từ nền tảng, tác giả vẫn cần thực hiện các hoạt động giảm nhạy cảm như ẩn danh trong quá trình xử lý dữ liệu.</w:t>
      </w:r>
    </w:p>
    <w:p w14:paraId="6A3432F0" w14:textId="369F2101" w:rsidR="00E63E6C" w:rsidRPr="001C729C" w:rsidRDefault="00E63E6C" w:rsidP="00984DE5">
      <w:pPr>
        <w:pStyle w:val="ThngthngWeb"/>
        <w:spacing w:before="120" w:beforeAutospacing="0" w:after="120" w:afterAutospacing="0" w:line="360" w:lineRule="auto"/>
        <w:jc w:val="both"/>
        <w:rPr>
          <w:color w:val="000000"/>
          <w:sz w:val="26"/>
          <w:szCs w:val="26"/>
          <w:lang w:val="vi-VN"/>
        </w:rPr>
      </w:pPr>
      <w:r w:rsidRPr="001C729C">
        <w:rPr>
          <w:color w:val="000000"/>
          <w:sz w:val="26"/>
          <w:szCs w:val="26"/>
        </w:rPr>
        <w:t>Mô tả chi tiết của các bảng dữ liệu trong MOOCCubeX như các mục sau:</w:t>
      </w:r>
    </w:p>
    <w:p w14:paraId="40109CEC" w14:textId="2EA61519" w:rsidR="00E63E6C" w:rsidRPr="001C729C" w:rsidRDefault="00E63E6C" w:rsidP="00EC6DEF">
      <w:pPr>
        <w:pStyle w:val="u3"/>
        <w:rPr>
          <w:rFonts w:cs="Times New Roman"/>
        </w:rPr>
      </w:pPr>
      <w:bookmarkStart w:id="8" w:name="_Toc167889698"/>
      <w:r w:rsidRPr="001C729C">
        <w:rPr>
          <w:rFonts w:cs="Times New Roman"/>
        </w:rPr>
        <w:lastRenderedPageBreak/>
        <w:t>Course resources</w:t>
      </w:r>
      <w:bookmarkEnd w:id="8"/>
    </w:p>
    <w:p w14:paraId="4ACC7CAA" w14:textId="12E0761C" w:rsidR="00E63E6C" w:rsidRPr="001C729C" w:rsidRDefault="00B37067" w:rsidP="00D167F6">
      <w:pPr>
        <w:pStyle w:val="u4"/>
        <w:rPr>
          <w:rFonts w:cs="Times New Roman"/>
        </w:rPr>
      </w:pPr>
      <w:r w:rsidRPr="001C729C">
        <w:rPr>
          <w:rFonts w:cs="Times New Roman"/>
        </w:rPr>
        <w:t>Course Info (entity)</w:t>
      </w:r>
    </w:p>
    <w:p w14:paraId="0019B72D" w14:textId="02EFABBE" w:rsidR="00B37067" w:rsidRPr="001C729C" w:rsidRDefault="00B37067"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 xml:space="preserve">Mô tả: </w:t>
      </w:r>
      <w:bookmarkStart w:id="9" w:name="_Hlk167175360"/>
      <w:r w:rsidRPr="001C729C">
        <w:rPr>
          <w:rFonts w:eastAsia="Times New Roman" w:cs="Times New Roman"/>
          <w:color w:val="000000"/>
        </w:rPr>
        <w:t>Thông tin của khóa học và các tài liệu tương ứng </w:t>
      </w:r>
      <w:bookmarkEnd w:id="9"/>
    </w:p>
    <w:p w14:paraId="7594DE22" w14:textId="7676DE63" w:rsidR="00B37067" w:rsidRPr="001C729C" w:rsidRDefault="00B37067"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entities/course.json</w:t>
      </w:r>
    </w:p>
    <w:p w14:paraId="089586F8" w14:textId="71860860" w:rsidR="00B37067" w:rsidRPr="001C729C" w:rsidRDefault="00B37067"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3781</w:t>
      </w:r>
      <w:r w:rsidRPr="001C729C">
        <w:rPr>
          <w:rFonts w:eastAsia="Times New Roman" w:cs="Times New Roman"/>
          <w:color w:val="000000"/>
          <w:shd w:val="clear" w:color="auto" w:fill="FFFFFF"/>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529"/>
        <w:gridCol w:w="4491"/>
        <w:gridCol w:w="1350"/>
        <w:gridCol w:w="1397"/>
      </w:tblGrid>
      <w:tr w:rsidR="0036067D" w:rsidRPr="001C729C" w14:paraId="22545166" w14:textId="77777777" w:rsidTr="00B92CC0">
        <w:trPr>
          <w:trHeight w:val="11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BF538" w14:textId="77777777" w:rsidR="0036067D" w:rsidRPr="001C729C" w:rsidRDefault="0036067D" w:rsidP="00984DE5">
            <w:pPr>
              <w:jc w:val="center"/>
              <w:rPr>
                <w:rFonts w:eastAsia="Times New Roman" w:cs="Times New Roman"/>
                <w:sz w:val="24"/>
                <w:szCs w:val="24"/>
              </w:rPr>
            </w:pPr>
            <w:r w:rsidRPr="001C729C">
              <w:rPr>
                <w:rFonts w:eastAsia="Times New Roman" w:cs="Times New Roman"/>
                <w:b/>
                <w:bCs/>
                <w:color w:val="000000"/>
              </w:rPr>
              <w:t>Trường</w:t>
            </w:r>
          </w:p>
        </w:tc>
        <w:tc>
          <w:tcPr>
            <w:tcW w:w="4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B1093" w14:textId="77777777" w:rsidR="0036067D" w:rsidRPr="001C729C" w:rsidRDefault="0036067D" w:rsidP="00984DE5">
            <w:pPr>
              <w:jc w:val="center"/>
              <w:rPr>
                <w:rFonts w:eastAsia="Times New Roman" w:cs="Times New Roman"/>
                <w:sz w:val="24"/>
                <w:szCs w:val="24"/>
              </w:rPr>
            </w:pPr>
            <w:r w:rsidRPr="001C729C">
              <w:rPr>
                <w:rFonts w:eastAsia="Times New Roman" w:cs="Times New Roman"/>
                <w:b/>
                <w:bCs/>
                <w:color w:val="000000"/>
              </w:rPr>
              <w:t>Nội dung</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D030" w14:textId="77777777" w:rsidR="0036067D" w:rsidRPr="001C729C" w:rsidRDefault="0036067D" w:rsidP="00984DE5">
            <w:pPr>
              <w:jc w:val="center"/>
              <w:rPr>
                <w:rFonts w:eastAsia="Times New Roman" w:cs="Times New Roman"/>
                <w:sz w:val="24"/>
                <w:szCs w:val="24"/>
              </w:rPr>
            </w:pPr>
            <w:r w:rsidRPr="001C729C">
              <w:rPr>
                <w:rFonts w:eastAsia="Times New Roman" w:cs="Times New Roman"/>
                <w:b/>
                <w:bCs/>
                <w:color w:val="000000"/>
              </w:rPr>
              <w:t>Kiểu dữ liệu </w:t>
            </w:r>
          </w:p>
        </w:tc>
        <w:tc>
          <w:tcPr>
            <w:tcW w:w="1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A93C9" w14:textId="77777777" w:rsidR="0036067D" w:rsidRPr="001C729C" w:rsidRDefault="0036067D" w:rsidP="00984DE5">
            <w:pPr>
              <w:jc w:val="center"/>
              <w:rPr>
                <w:rFonts w:eastAsia="Times New Roman" w:cs="Times New Roman"/>
                <w:sz w:val="24"/>
                <w:szCs w:val="24"/>
              </w:rPr>
            </w:pPr>
            <w:r w:rsidRPr="001C729C">
              <w:rPr>
                <w:rFonts w:eastAsia="Times New Roman" w:cs="Times New Roman"/>
                <w:b/>
                <w:bCs/>
                <w:color w:val="000000"/>
              </w:rPr>
              <w:t>Miền giá trị</w:t>
            </w:r>
          </w:p>
        </w:tc>
      </w:tr>
      <w:tr w:rsidR="0036067D" w:rsidRPr="001C729C" w14:paraId="0A4DD2BD" w14:textId="77777777" w:rsidTr="00B92C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3858E"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about </w:t>
            </w:r>
          </w:p>
        </w:tc>
        <w:tc>
          <w:tcPr>
            <w:tcW w:w="4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767B6"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Giới thiệu khóa học</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283C3"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string</w:t>
            </w:r>
          </w:p>
        </w:tc>
        <w:tc>
          <w:tcPr>
            <w:tcW w:w="1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5B718" w14:textId="77777777" w:rsidR="0036067D" w:rsidRPr="001C729C" w:rsidRDefault="0036067D" w:rsidP="00984DE5">
            <w:pPr>
              <w:spacing w:before="0" w:after="0"/>
              <w:jc w:val="left"/>
              <w:rPr>
                <w:rFonts w:eastAsia="Times New Roman" w:cs="Times New Roman"/>
                <w:sz w:val="24"/>
                <w:szCs w:val="24"/>
              </w:rPr>
            </w:pPr>
          </w:p>
        </w:tc>
      </w:tr>
      <w:tr w:rsidR="0036067D" w:rsidRPr="001C729C" w14:paraId="292655E3" w14:textId="77777777" w:rsidTr="00B92C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46EB"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id</w:t>
            </w:r>
          </w:p>
        </w:tc>
        <w:tc>
          <w:tcPr>
            <w:tcW w:w="4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F904B"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id của khóa học</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F6ECD"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string</w:t>
            </w:r>
          </w:p>
        </w:tc>
        <w:tc>
          <w:tcPr>
            <w:tcW w:w="1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A9B59" w14:textId="77777777" w:rsidR="0036067D" w:rsidRPr="001C729C" w:rsidRDefault="0036067D" w:rsidP="00984DE5">
            <w:pPr>
              <w:spacing w:before="0" w:after="0"/>
              <w:jc w:val="left"/>
              <w:rPr>
                <w:rFonts w:eastAsia="Times New Roman" w:cs="Times New Roman"/>
                <w:sz w:val="24"/>
                <w:szCs w:val="24"/>
              </w:rPr>
            </w:pPr>
          </w:p>
        </w:tc>
      </w:tr>
      <w:tr w:rsidR="0036067D" w:rsidRPr="001C729C" w14:paraId="0650E179" w14:textId="77777777" w:rsidTr="00B92C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B3EB"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field</w:t>
            </w:r>
          </w:p>
        </w:tc>
        <w:tc>
          <w:tcPr>
            <w:tcW w:w="4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8042A"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danh sách các lĩnh vực mà khóa học thuộc về</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4B3DA"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array của các string</w:t>
            </w:r>
          </w:p>
        </w:tc>
        <w:tc>
          <w:tcPr>
            <w:tcW w:w="1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45796" w14:textId="77777777" w:rsidR="0036067D" w:rsidRPr="001C729C" w:rsidRDefault="0036067D" w:rsidP="00984DE5">
            <w:pPr>
              <w:spacing w:before="0" w:after="0"/>
              <w:jc w:val="left"/>
              <w:rPr>
                <w:rFonts w:eastAsia="Times New Roman" w:cs="Times New Roman"/>
                <w:sz w:val="24"/>
                <w:szCs w:val="24"/>
              </w:rPr>
            </w:pPr>
          </w:p>
        </w:tc>
      </w:tr>
      <w:tr w:rsidR="0036067D" w:rsidRPr="001C729C" w14:paraId="57398733" w14:textId="77777777" w:rsidTr="00B92C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6A4FA"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name</w:t>
            </w:r>
          </w:p>
        </w:tc>
        <w:tc>
          <w:tcPr>
            <w:tcW w:w="4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3EDFE"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tên của khóa học</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D8EE"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string</w:t>
            </w:r>
          </w:p>
        </w:tc>
        <w:tc>
          <w:tcPr>
            <w:tcW w:w="1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7EA04" w14:textId="77777777" w:rsidR="0036067D" w:rsidRPr="001C729C" w:rsidRDefault="0036067D" w:rsidP="00984DE5">
            <w:pPr>
              <w:spacing w:before="0" w:after="0"/>
              <w:jc w:val="left"/>
              <w:rPr>
                <w:rFonts w:eastAsia="Times New Roman" w:cs="Times New Roman"/>
                <w:sz w:val="24"/>
                <w:szCs w:val="24"/>
              </w:rPr>
            </w:pPr>
          </w:p>
        </w:tc>
      </w:tr>
      <w:tr w:rsidR="0036067D" w:rsidRPr="001C729C" w14:paraId="2B231614" w14:textId="77777777" w:rsidTr="00B92CC0">
        <w:trPr>
          <w:trHeight w:val="10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49102"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prerequisites</w:t>
            </w:r>
          </w:p>
        </w:tc>
        <w:tc>
          <w:tcPr>
            <w:tcW w:w="4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BDFA1"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mô tả những kiến thức tiên quyết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FE87"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string</w:t>
            </w:r>
          </w:p>
        </w:tc>
        <w:tc>
          <w:tcPr>
            <w:tcW w:w="1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74F1D" w14:textId="77777777" w:rsidR="0036067D" w:rsidRPr="001C729C" w:rsidRDefault="0036067D" w:rsidP="00984DE5">
            <w:pPr>
              <w:spacing w:before="0" w:after="0"/>
              <w:jc w:val="left"/>
              <w:rPr>
                <w:rFonts w:eastAsia="Times New Roman" w:cs="Times New Roman"/>
                <w:sz w:val="24"/>
                <w:szCs w:val="24"/>
              </w:rPr>
            </w:pPr>
          </w:p>
        </w:tc>
      </w:tr>
      <w:tr w:rsidR="0036067D" w:rsidRPr="001C729C" w14:paraId="0C7602AF" w14:textId="77777777" w:rsidTr="00B92C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D18E"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resource</w:t>
            </w:r>
          </w:p>
        </w:tc>
        <w:tc>
          <w:tcPr>
            <w:tcW w:w="4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E420C"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t>danh sách các tài nguyên, có thể là một video hoặc một nhóm các bài tập.   object gồm các trường:</w:t>
            </w:r>
          </w:p>
          <w:p w14:paraId="4D38C42A" w14:textId="77777777" w:rsidR="0036067D" w:rsidRPr="001C729C" w:rsidRDefault="0036067D" w:rsidP="00307646">
            <w:pPr>
              <w:numPr>
                <w:ilvl w:val="0"/>
                <w:numId w:val="4"/>
              </w:numPr>
              <w:textAlignment w:val="baseline"/>
              <w:rPr>
                <w:rFonts w:eastAsia="Times New Roman" w:cs="Times New Roman"/>
                <w:color w:val="000000"/>
              </w:rPr>
            </w:pPr>
            <w:r w:rsidRPr="001C729C">
              <w:rPr>
                <w:rFonts w:eastAsia="Times New Roman" w:cs="Times New Roman"/>
                <w:color w:val="000000"/>
              </w:rPr>
              <w:t xml:space="preserve">resource_id (string): ID của khóa học. Nếu bắt đầu bằng “V_” thì nó là một Video (resource_id được xem như video_id), nếu bắt đầu </w:t>
            </w:r>
            <w:r w:rsidRPr="001C729C">
              <w:rPr>
                <w:rFonts w:eastAsia="Times New Roman" w:cs="Times New Roman"/>
                <w:color w:val="000000"/>
              </w:rPr>
              <w:lastRenderedPageBreak/>
              <w:t>bằng “Ex_” thì nó là một nhóm Exercise (resource_id được xem như exercise_id). Xem thêm lưu ý dưới bảng này.</w:t>
            </w:r>
          </w:p>
          <w:p w14:paraId="15CA5833" w14:textId="77777777" w:rsidR="0036067D" w:rsidRPr="001C729C" w:rsidRDefault="0036067D" w:rsidP="00307646">
            <w:pPr>
              <w:numPr>
                <w:ilvl w:val="0"/>
                <w:numId w:val="4"/>
              </w:numPr>
              <w:textAlignment w:val="baseline"/>
              <w:rPr>
                <w:rFonts w:eastAsia="Times New Roman" w:cs="Times New Roman"/>
                <w:color w:val="000000"/>
              </w:rPr>
            </w:pPr>
            <w:r w:rsidRPr="001C729C">
              <w:rPr>
                <w:rFonts w:eastAsia="Times New Roman" w:cs="Times New Roman"/>
                <w:color w:val="000000"/>
              </w:rPr>
              <w:t>chapter (string): số chapter</w:t>
            </w:r>
          </w:p>
          <w:p w14:paraId="0EA6674F" w14:textId="77777777" w:rsidR="0036067D" w:rsidRPr="001C729C" w:rsidRDefault="0036067D" w:rsidP="00307646">
            <w:pPr>
              <w:numPr>
                <w:ilvl w:val="0"/>
                <w:numId w:val="4"/>
              </w:numPr>
              <w:textAlignment w:val="baseline"/>
              <w:rPr>
                <w:rFonts w:eastAsia="Times New Roman" w:cs="Times New Roman"/>
                <w:color w:val="000000"/>
              </w:rPr>
            </w:pPr>
            <w:r w:rsidRPr="001C729C">
              <w:rPr>
                <w:rFonts w:eastAsia="Times New Roman" w:cs="Times New Roman"/>
                <w:color w:val="000000"/>
              </w:rPr>
              <w:t>titles (list&lt;string&gt;): danh sách các tựa đề, gồm chapter title, video title, v.v. </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FFD1" w14:textId="77777777" w:rsidR="0036067D" w:rsidRPr="001C729C" w:rsidRDefault="0036067D" w:rsidP="00984DE5">
            <w:pPr>
              <w:rPr>
                <w:rFonts w:eastAsia="Times New Roman" w:cs="Times New Roman"/>
                <w:sz w:val="24"/>
                <w:szCs w:val="24"/>
              </w:rPr>
            </w:pPr>
            <w:r w:rsidRPr="001C729C">
              <w:rPr>
                <w:rFonts w:eastAsia="Times New Roman" w:cs="Times New Roman"/>
                <w:color w:val="000000"/>
              </w:rPr>
              <w:lastRenderedPageBreak/>
              <w:t>list của các object</w:t>
            </w:r>
          </w:p>
        </w:tc>
        <w:tc>
          <w:tcPr>
            <w:tcW w:w="1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3BEA8" w14:textId="77777777" w:rsidR="0036067D" w:rsidRPr="001C729C" w:rsidRDefault="0036067D" w:rsidP="00984DE5">
            <w:pPr>
              <w:spacing w:before="0" w:after="240"/>
              <w:jc w:val="left"/>
              <w:rPr>
                <w:rFonts w:eastAsia="Times New Roman" w:cs="Times New Roman"/>
                <w:sz w:val="24"/>
                <w:szCs w:val="24"/>
              </w:rPr>
            </w:pPr>
          </w:p>
        </w:tc>
      </w:tr>
    </w:tbl>
    <w:p w14:paraId="72B8C84B" w14:textId="6B85368A" w:rsidR="006F2911" w:rsidRPr="001C729C" w:rsidRDefault="006F2911" w:rsidP="006F2911">
      <w:pPr>
        <w:pStyle w:val="Chuthich"/>
        <w:rPr>
          <w:rFonts w:cs="Times New Roman"/>
          <w:b/>
          <w:bCs/>
          <w:color w:val="000000"/>
          <w:szCs w:val="24"/>
          <w:lang w:val="vi-VN"/>
        </w:rPr>
      </w:pPr>
      <w:bookmarkStart w:id="10" w:name="_Toc167176098"/>
      <w:bookmarkStart w:id="11" w:name="_Toc167886244"/>
      <w:bookmarkStart w:id="12" w:name="_Toc167886518"/>
      <w:bookmarkStart w:id="13" w:name="_Toc167889627"/>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2</w:t>
      </w:r>
      <w:r w:rsidR="005751C6" w:rsidRPr="001C729C">
        <w:rPr>
          <w:rFonts w:cs="Times New Roman"/>
          <w:szCs w:val="24"/>
        </w:rPr>
        <w:fldChar w:fldCharType="end"/>
      </w:r>
      <w:r w:rsidRPr="001C729C">
        <w:rPr>
          <w:rFonts w:cs="Times New Roman"/>
          <w:szCs w:val="24"/>
        </w:rPr>
        <w:t xml:space="preserve"> </w:t>
      </w:r>
      <w:bookmarkEnd w:id="10"/>
      <w:r w:rsidR="00F7522D" w:rsidRPr="001C729C">
        <w:rPr>
          <w:rFonts w:cs="Times New Roman"/>
          <w:szCs w:val="24"/>
        </w:rPr>
        <w:t>Bảng</w:t>
      </w:r>
      <w:r w:rsidR="00F7522D" w:rsidRPr="001C729C">
        <w:rPr>
          <w:rFonts w:cs="Times New Roman"/>
          <w:szCs w:val="24"/>
          <w:lang w:val="vi-VN"/>
        </w:rPr>
        <w:t xml:space="preserve"> mô tả các trường dữ liệu của course.json</w:t>
      </w:r>
      <w:bookmarkEnd w:id="11"/>
      <w:bookmarkEnd w:id="12"/>
      <w:bookmarkEnd w:id="13"/>
    </w:p>
    <w:p w14:paraId="6765D700" w14:textId="2B6592AD" w:rsidR="0036067D" w:rsidRPr="001C729C" w:rsidRDefault="0036067D" w:rsidP="00984DE5">
      <w:pPr>
        <w:pStyle w:val="ThngthngWeb"/>
        <w:spacing w:before="120" w:beforeAutospacing="0" w:after="120" w:afterAutospacing="0" w:line="360" w:lineRule="auto"/>
        <w:rPr>
          <w:b/>
          <w:bCs/>
        </w:rPr>
      </w:pPr>
      <w:r w:rsidRPr="001C729C">
        <w:rPr>
          <w:b/>
          <w:bCs/>
          <w:color w:val="000000"/>
          <w:sz w:val="26"/>
          <w:szCs w:val="26"/>
        </w:rPr>
        <w:t>Lưu ý:</w:t>
      </w:r>
    </w:p>
    <w:p w14:paraId="48F608B2" w14:textId="7FEDC70B" w:rsidR="0036067D" w:rsidRPr="001C729C" w:rsidRDefault="0036067D" w:rsidP="00307646">
      <w:pPr>
        <w:pStyle w:val="ThngthngWeb"/>
        <w:numPr>
          <w:ilvl w:val="0"/>
          <w:numId w:val="5"/>
        </w:numPr>
        <w:spacing w:before="120" w:beforeAutospacing="0" w:after="120" w:afterAutospacing="0" w:line="360" w:lineRule="auto"/>
        <w:textAlignment w:val="baseline"/>
        <w:rPr>
          <w:color w:val="000000"/>
          <w:sz w:val="22"/>
          <w:szCs w:val="22"/>
        </w:rPr>
      </w:pPr>
      <w:r w:rsidRPr="001C729C">
        <w:rPr>
          <w:color w:val="000000"/>
          <w:sz w:val="26"/>
          <w:szCs w:val="26"/>
        </w:rPr>
        <w:t>Nhiều video_ids tương ứng với 1 ccid (1 ccid xác định 1 video). Những video_id này tương ứng với phần trình chiếu của cùng 1 ccid tại những thời điểm bắt đầu khác nhau, ví dụ (spring 2018 / fall 2020). Sự tương ứng giữa video_id và ccid có thể tìm thấy ở</w:t>
      </w:r>
      <w:r w:rsidR="00294B86" w:rsidRPr="001C729C">
        <w:rPr>
          <w:color w:val="000000"/>
          <w:sz w:val="26"/>
          <w:szCs w:val="26"/>
          <w:lang w:val="vi-VN"/>
        </w:rPr>
        <w:t xml:space="preserve"> mục </w:t>
      </w:r>
      <w:r w:rsidR="00D167F6" w:rsidRPr="001C729C">
        <w:rPr>
          <w:color w:val="000000"/>
          <w:sz w:val="26"/>
          <w:szCs w:val="26"/>
          <w:lang w:val="vi-VN"/>
        </w:rPr>
        <w:fldChar w:fldCharType="begin"/>
      </w:r>
      <w:r w:rsidR="00D167F6" w:rsidRPr="001C729C">
        <w:rPr>
          <w:color w:val="000000"/>
          <w:sz w:val="26"/>
          <w:szCs w:val="26"/>
          <w:lang w:val="vi-VN"/>
        </w:rPr>
        <w:instrText xml:space="preserve"> REF _Ref167877829 \r \h </w:instrText>
      </w:r>
      <w:r w:rsidR="001C729C">
        <w:rPr>
          <w:color w:val="000000"/>
          <w:sz w:val="26"/>
          <w:szCs w:val="26"/>
          <w:lang w:val="vi-VN"/>
        </w:rPr>
        <w:instrText xml:space="preserve"> \* MERGEFORMAT </w:instrText>
      </w:r>
      <w:r w:rsidR="00D167F6" w:rsidRPr="001C729C">
        <w:rPr>
          <w:color w:val="000000"/>
          <w:sz w:val="26"/>
          <w:szCs w:val="26"/>
          <w:lang w:val="vi-VN"/>
        </w:rPr>
      </w:r>
      <w:r w:rsidR="00D167F6" w:rsidRPr="001C729C">
        <w:rPr>
          <w:color w:val="000000"/>
          <w:sz w:val="26"/>
          <w:szCs w:val="26"/>
          <w:lang w:val="vi-VN"/>
        </w:rPr>
        <w:fldChar w:fldCharType="separate"/>
      </w:r>
      <w:r w:rsidR="008D7313">
        <w:rPr>
          <w:color w:val="000000"/>
          <w:sz w:val="26"/>
          <w:szCs w:val="26"/>
          <w:lang w:val="vi-VN"/>
        </w:rPr>
        <w:t>1.3.1.10</w:t>
      </w:r>
      <w:r w:rsidR="00D167F6" w:rsidRPr="001C729C">
        <w:rPr>
          <w:color w:val="000000"/>
          <w:sz w:val="26"/>
          <w:szCs w:val="26"/>
          <w:lang w:val="vi-VN"/>
        </w:rPr>
        <w:fldChar w:fldCharType="end"/>
      </w:r>
      <w:r w:rsidR="00D167F6" w:rsidRPr="001C729C">
        <w:rPr>
          <w:color w:val="000000"/>
          <w:sz w:val="26"/>
          <w:szCs w:val="26"/>
          <w:lang w:val="vi-VN"/>
        </w:rPr>
        <w:t>.</w:t>
      </w:r>
    </w:p>
    <w:p w14:paraId="6F8FFF91" w14:textId="13143E5D" w:rsidR="0036067D" w:rsidRPr="001C729C" w:rsidRDefault="0036067D" w:rsidP="00307646">
      <w:pPr>
        <w:pStyle w:val="ThngthngWeb"/>
        <w:numPr>
          <w:ilvl w:val="0"/>
          <w:numId w:val="5"/>
        </w:numPr>
        <w:spacing w:before="120" w:beforeAutospacing="0" w:after="120" w:afterAutospacing="0" w:line="360" w:lineRule="auto"/>
        <w:textAlignment w:val="baseline"/>
        <w:rPr>
          <w:color w:val="000000"/>
          <w:sz w:val="22"/>
          <w:szCs w:val="22"/>
        </w:rPr>
      </w:pPr>
      <w:r w:rsidRPr="001C729C">
        <w:rPr>
          <w:color w:val="000000"/>
          <w:sz w:val="26"/>
          <w:szCs w:val="26"/>
        </w:rPr>
        <w:t>Mỗi tập hợp exercises (exercise) tương ứng với nhiều câu hỏi (problem). Sự tương ứng giữa chúng có thể tìm thấy ở mục</w:t>
      </w:r>
      <w:r w:rsidR="004B754C" w:rsidRPr="001C729C">
        <w:rPr>
          <w:color w:val="000000"/>
          <w:sz w:val="26"/>
          <w:szCs w:val="26"/>
          <w:lang w:val="vi-VN"/>
        </w:rPr>
        <w:t xml:space="preserve"> </w:t>
      </w:r>
      <w:r w:rsidR="00D167F6" w:rsidRPr="001C729C">
        <w:rPr>
          <w:color w:val="000000"/>
          <w:sz w:val="26"/>
          <w:szCs w:val="26"/>
          <w:lang w:val="vi-VN"/>
        </w:rPr>
        <w:fldChar w:fldCharType="begin"/>
      </w:r>
      <w:r w:rsidR="00D167F6" w:rsidRPr="001C729C">
        <w:rPr>
          <w:color w:val="000000"/>
          <w:sz w:val="26"/>
          <w:szCs w:val="26"/>
          <w:lang w:val="vi-VN"/>
        </w:rPr>
        <w:instrText xml:space="preserve"> REF _Ref167877878 \r \h </w:instrText>
      </w:r>
      <w:r w:rsidR="001C729C">
        <w:rPr>
          <w:color w:val="000000"/>
          <w:sz w:val="26"/>
          <w:szCs w:val="26"/>
          <w:lang w:val="vi-VN"/>
        </w:rPr>
        <w:instrText xml:space="preserve"> \* MERGEFORMAT </w:instrText>
      </w:r>
      <w:r w:rsidR="00D167F6" w:rsidRPr="001C729C">
        <w:rPr>
          <w:color w:val="000000"/>
          <w:sz w:val="26"/>
          <w:szCs w:val="26"/>
          <w:lang w:val="vi-VN"/>
        </w:rPr>
      </w:r>
      <w:r w:rsidR="00D167F6" w:rsidRPr="001C729C">
        <w:rPr>
          <w:color w:val="000000"/>
          <w:sz w:val="26"/>
          <w:szCs w:val="26"/>
          <w:lang w:val="vi-VN"/>
        </w:rPr>
        <w:fldChar w:fldCharType="separate"/>
      </w:r>
      <w:r w:rsidR="008D7313">
        <w:rPr>
          <w:color w:val="000000"/>
          <w:sz w:val="26"/>
          <w:szCs w:val="26"/>
          <w:lang w:val="vi-VN"/>
        </w:rPr>
        <w:t>1.3.1.9</w:t>
      </w:r>
      <w:r w:rsidR="00D167F6" w:rsidRPr="001C729C">
        <w:rPr>
          <w:color w:val="000000"/>
          <w:sz w:val="26"/>
          <w:szCs w:val="26"/>
          <w:lang w:val="vi-VN"/>
        </w:rPr>
        <w:fldChar w:fldCharType="end"/>
      </w:r>
      <w:r w:rsidR="00D167F6" w:rsidRPr="001C729C">
        <w:rPr>
          <w:color w:val="000000"/>
          <w:sz w:val="26"/>
          <w:szCs w:val="26"/>
          <w:lang w:val="vi-VN"/>
        </w:rPr>
        <w:t>.</w:t>
      </w:r>
    </w:p>
    <w:p w14:paraId="46FF4F62" w14:textId="5B3AF612" w:rsidR="0036067D" w:rsidRPr="001C729C" w:rsidRDefault="00A66512" w:rsidP="00984DE5">
      <w:pPr>
        <w:pStyle w:val="u4"/>
        <w:rPr>
          <w:rFonts w:cs="Times New Roman"/>
          <w:lang w:val="vi-VN"/>
        </w:rPr>
      </w:pPr>
      <w:r w:rsidRPr="001C729C">
        <w:rPr>
          <w:rFonts w:cs="Times New Roman"/>
        </w:rPr>
        <w:t>Video (entity)</w:t>
      </w:r>
    </w:p>
    <w:p w14:paraId="46A38F4A" w14:textId="32CD589F" w:rsidR="00A66512" w:rsidRPr="001C729C" w:rsidRDefault="00A66512"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Mô tả: </w:t>
      </w:r>
      <w:bookmarkStart w:id="14" w:name="_Hlk167175397"/>
      <w:r w:rsidRPr="001C729C">
        <w:rPr>
          <w:rFonts w:eastAsia="Times New Roman" w:cs="Times New Roman"/>
          <w:color w:val="000000"/>
        </w:rPr>
        <w:t xml:space="preserve">Tên video và chú thích. Nội </w:t>
      </w:r>
      <w:r w:rsidR="00352D0F" w:rsidRPr="001C729C">
        <w:rPr>
          <w:rFonts w:eastAsia="Times New Roman" w:cs="Times New Roman"/>
          <w:color w:val="000000"/>
        </w:rPr>
        <w:t>dung</w:t>
      </w:r>
      <w:r w:rsidR="00352D0F" w:rsidRPr="001C729C">
        <w:rPr>
          <w:rFonts w:eastAsia="Times New Roman" w:cs="Times New Roman"/>
          <w:color w:val="000000"/>
          <w:lang w:val="vi-VN"/>
        </w:rPr>
        <w:t>,</w:t>
      </w:r>
      <w:r w:rsidRPr="001C729C">
        <w:rPr>
          <w:rFonts w:eastAsia="Times New Roman" w:cs="Times New Roman"/>
          <w:color w:val="000000"/>
        </w:rPr>
        <w:t xml:space="preserve"> khóa học, chương và thứ tự </w:t>
      </w:r>
      <w:r w:rsidR="00352D0F" w:rsidRPr="001C729C">
        <w:rPr>
          <w:rFonts w:eastAsia="Times New Roman" w:cs="Times New Roman"/>
          <w:color w:val="000000"/>
        </w:rPr>
        <w:t>của</w:t>
      </w:r>
      <w:r w:rsidR="00352D0F" w:rsidRPr="001C729C">
        <w:rPr>
          <w:rFonts w:eastAsia="Times New Roman" w:cs="Times New Roman"/>
          <w:color w:val="000000"/>
          <w:lang w:val="vi-VN"/>
        </w:rPr>
        <w:t xml:space="preserve"> video </w:t>
      </w:r>
      <w:r w:rsidRPr="001C729C">
        <w:rPr>
          <w:rFonts w:eastAsia="Times New Roman" w:cs="Times New Roman"/>
          <w:color w:val="000000"/>
        </w:rPr>
        <w:t>có thể tìm thấy trong file course.json</w:t>
      </w:r>
      <w:bookmarkEnd w:id="14"/>
    </w:p>
    <w:p w14:paraId="0BBCF57C" w14:textId="0F3CDB9D" w:rsidR="00A66512" w:rsidRPr="001C729C" w:rsidRDefault="00A66512"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entities/video.json</w:t>
      </w:r>
    </w:p>
    <w:p w14:paraId="6B22433A" w14:textId="2F2CA171" w:rsidR="00A66512" w:rsidRPr="001C729C" w:rsidRDefault="00A66512"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59581</w:t>
      </w:r>
      <w:r w:rsidRPr="001C729C">
        <w:rPr>
          <w:rFonts w:eastAsia="Times New Roman" w:cs="Times New Roman"/>
          <w:color w:val="000000"/>
          <w:shd w:val="clear" w:color="auto" w:fill="FFFFFF"/>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064"/>
        <w:gridCol w:w="4608"/>
        <w:gridCol w:w="1622"/>
        <w:gridCol w:w="1473"/>
      </w:tblGrid>
      <w:tr w:rsidR="00A66512" w:rsidRPr="001C729C" w14:paraId="7E371A52" w14:textId="77777777" w:rsidTr="00A665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9F638" w14:textId="77777777" w:rsidR="00A66512" w:rsidRPr="001C729C" w:rsidRDefault="00A66512" w:rsidP="00984DE5">
            <w:pPr>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7766C" w14:textId="77777777" w:rsidR="00A66512" w:rsidRPr="001C729C" w:rsidRDefault="00A66512"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C9EE" w14:textId="77777777" w:rsidR="00A66512" w:rsidRPr="001C729C" w:rsidRDefault="00A66512"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D67E3" w14:textId="77777777" w:rsidR="00A66512" w:rsidRPr="001C729C" w:rsidRDefault="00A66512" w:rsidP="00984DE5">
            <w:pPr>
              <w:rPr>
                <w:rFonts w:eastAsia="Times New Roman" w:cs="Times New Roman"/>
                <w:sz w:val="24"/>
                <w:szCs w:val="24"/>
              </w:rPr>
            </w:pPr>
            <w:r w:rsidRPr="001C729C">
              <w:rPr>
                <w:rFonts w:eastAsia="Times New Roman" w:cs="Times New Roman"/>
                <w:b/>
                <w:bCs/>
                <w:color w:val="000000"/>
              </w:rPr>
              <w:t>Miền giá trị</w:t>
            </w:r>
          </w:p>
        </w:tc>
      </w:tr>
      <w:tr w:rsidR="00A66512" w:rsidRPr="001C729C" w14:paraId="223A8C28" w14:textId="77777777" w:rsidTr="00A665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9B819"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ccid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857BE"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id duy nhất của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B0ADB"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C76E9" w14:textId="77777777" w:rsidR="00A66512" w:rsidRPr="001C729C" w:rsidRDefault="00A66512" w:rsidP="00984DE5">
            <w:pPr>
              <w:spacing w:before="0" w:after="0"/>
              <w:jc w:val="left"/>
              <w:rPr>
                <w:rFonts w:eastAsia="Times New Roman" w:cs="Times New Roman"/>
                <w:sz w:val="24"/>
                <w:szCs w:val="24"/>
              </w:rPr>
            </w:pPr>
          </w:p>
        </w:tc>
      </w:tr>
      <w:tr w:rsidR="00A66512" w:rsidRPr="001C729C" w14:paraId="42358FAF" w14:textId="77777777" w:rsidTr="00A665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FA742"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68D1"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tên của khóa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1EB99"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825F9" w14:textId="77777777" w:rsidR="00A66512" w:rsidRPr="001C729C" w:rsidRDefault="00A66512" w:rsidP="00984DE5">
            <w:pPr>
              <w:spacing w:before="0" w:after="0"/>
              <w:jc w:val="left"/>
              <w:rPr>
                <w:rFonts w:eastAsia="Times New Roman" w:cs="Times New Roman"/>
                <w:sz w:val="24"/>
                <w:szCs w:val="24"/>
              </w:rPr>
            </w:pPr>
          </w:p>
        </w:tc>
      </w:tr>
      <w:tr w:rsidR="00A66512" w:rsidRPr="001C729C" w14:paraId="0AC8E7BD" w14:textId="77777777" w:rsidTr="00A665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F854"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7A7D"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thời gian bắt đầu mỗi câu  phụ đề của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C14A9"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list&lt;float&gt;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459F"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[0, +vc)</w:t>
            </w:r>
          </w:p>
        </w:tc>
      </w:tr>
      <w:tr w:rsidR="00A66512" w:rsidRPr="001C729C" w14:paraId="2F26FD36" w14:textId="77777777" w:rsidTr="00A6651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F049E"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FBC3"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thời điểm mỗi câu của phụ đề video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743ED"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list&lt;float&gt;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5BE00"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[0, +vc)</w:t>
            </w:r>
          </w:p>
        </w:tc>
      </w:tr>
      <w:tr w:rsidR="00A66512" w:rsidRPr="001C729C" w14:paraId="2F145DBE" w14:textId="77777777" w:rsidTr="00A66512">
        <w:trPr>
          <w:trHeight w:val="10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DA29"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A0CB2"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nội dung phụ đề từng câu trong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5CC2D" w14:textId="77777777" w:rsidR="00A66512" w:rsidRPr="001C729C" w:rsidRDefault="00A66512" w:rsidP="00984DE5">
            <w:pPr>
              <w:rPr>
                <w:rFonts w:eastAsia="Times New Roman" w:cs="Times New Roman"/>
                <w:sz w:val="24"/>
                <w:szCs w:val="24"/>
              </w:rPr>
            </w:pPr>
            <w:r w:rsidRPr="001C729C">
              <w:rPr>
                <w:rFonts w:eastAsia="Times New Roman" w:cs="Times New Roman"/>
                <w:color w:val="000000"/>
              </w:rPr>
              <w:t>list&lt;string&gt;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A712" w14:textId="77777777" w:rsidR="00A66512" w:rsidRPr="001C729C" w:rsidRDefault="00A66512" w:rsidP="00984DE5">
            <w:pPr>
              <w:spacing w:before="0" w:after="0"/>
              <w:jc w:val="left"/>
              <w:rPr>
                <w:rFonts w:eastAsia="Times New Roman" w:cs="Times New Roman"/>
                <w:sz w:val="24"/>
                <w:szCs w:val="24"/>
              </w:rPr>
            </w:pPr>
          </w:p>
        </w:tc>
      </w:tr>
    </w:tbl>
    <w:p w14:paraId="700291D3" w14:textId="3EC81ED2" w:rsidR="00A66512" w:rsidRPr="001C729C" w:rsidRDefault="006F2911" w:rsidP="006F2911">
      <w:pPr>
        <w:pStyle w:val="Chuthich"/>
        <w:rPr>
          <w:rFonts w:cs="Times New Roman"/>
          <w:szCs w:val="24"/>
          <w:lang w:val="vi-VN"/>
        </w:rPr>
      </w:pPr>
      <w:bookmarkStart w:id="15" w:name="_Toc167176099"/>
      <w:bookmarkStart w:id="16" w:name="_Toc167886245"/>
      <w:bookmarkStart w:id="17" w:name="_Toc167886519"/>
      <w:bookmarkStart w:id="18" w:name="_Toc167889628"/>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3</w:t>
      </w:r>
      <w:r w:rsidR="005751C6" w:rsidRPr="001C729C">
        <w:rPr>
          <w:rFonts w:cs="Times New Roman"/>
          <w:szCs w:val="24"/>
        </w:rPr>
        <w:fldChar w:fldCharType="end"/>
      </w:r>
      <w:r w:rsidRPr="001C729C">
        <w:rPr>
          <w:rFonts w:cs="Times New Roman"/>
          <w:szCs w:val="24"/>
          <w:lang w:val="vi-VN"/>
        </w:rPr>
        <w:t xml:space="preserve"> </w:t>
      </w:r>
      <w:bookmarkEnd w:id="15"/>
      <w:r w:rsidR="00F7522D" w:rsidRPr="001C729C">
        <w:rPr>
          <w:rFonts w:cs="Times New Roman"/>
          <w:szCs w:val="24"/>
          <w:lang w:val="vi-VN"/>
        </w:rPr>
        <w:t>Bảng mô tả các trường dữ liệu của video.json</w:t>
      </w:r>
      <w:bookmarkEnd w:id="16"/>
      <w:bookmarkEnd w:id="17"/>
      <w:bookmarkEnd w:id="18"/>
      <w:r w:rsidR="00F7522D" w:rsidRPr="001C729C">
        <w:rPr>
          <w:rFonts w:cs="Times New Roman"/>
          <w:szCs w:val="24"/>
          <w:lang w:val="vi-VN"/>
        </w:rPr>
        <w:t xml:space="preserve"> </w:t>
      </w:r>
    </w:p>
    <w:p w14:paraId="35E6B4BF" w14:textId="0F431F54" w:rsidR="00B37067" w:rsidRPr="001C729C" w:rsidRDefault="00A66512" w:rsidP="00984DE5">
      <w:pPr>
        <w:pStyle w:val="u4"/>
        <w:rPr>
          <w:rFonts w:cs="Times New Roman"/>
          <w:lang w:val="vi-VN"/>
        </w:rPr>
      </w:pPr>
      <w:r w:rsidRPr="001C729C">
        <w:rPr>
          <w:rFonts w:cs="Times New Roman"/>
          <w:lang w:val="vi-VN"/>
        </w:rPr>
        <w:t>Problem (entity)</w:t>
      </w:r>
    </w:p>
    <w:p w14:paraId="54B510F3" w14:textId="380C86AF" w:rsidR="00306D3C" w:rsidRPr="001C729C" w:rsidRDefault="00306D3C"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Mô tả: </w:t>
      </w:r>
      <w:bookmarkStart w:id="19" w:name="_Hlk167175441"/>
      <w:r w:rsidRPr="001C729C">
        <w:rPr>
          <w:rFonts w:eastAsia="Times New Roman" w:cs="Times New Roman"/>
          <w:color w:val="000000"/>
        </w:rPr>
        <w:t>câu hỏi (problem) thực hành của nhóm bài tập. Lưu ý: Mỗi nhóm bài tập sẽ tương ứng với nhiều câu hỏi (problem)</w:t>
      </w:r>
      <w:bookmarkEnd w:id="19"/>
      <w:r w:rsidRPr="001C729C">
        <w:rPr>
          <w:rFonts w:eastAsia="Times New Roman" w:cs="Times New Roman"/>
          <w:color w:val="000000"/>
        </w:rPr>
        <w:t>.</w:t>
      </w:r>
    </w:p>
    <w:p w14:paraId="4158176A" w14:textId="28BF8D11" w:rsidR="00306D3C" w:rsidRPr="001C729C" w:rsidRDefault="00306D3C"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entities/problem.json</w:t>
      </w:r>
    </w:p>
    <w:p w14:paraId="6B870EE1" w14:textId="41C57DD4" w:rsidR="00306D3C" w:rsidRPr="001C729C" w:rsidRDefault="00306D3C"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2454422</w:t>
      </w:r>
      <w:r w:rsidRPr="001C729C">
        <w:rPr>
          <w:rFonts w:eastAsia="Times New Roman" w:cs="Times New Roman"/>
          <w:color w:val="000000"/>
          <w:shd w:val="clear" w:color="auto" w:fill="FFFFFF"/>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500"/>
        <w:gridCol w:w="1503"/>
        <w:gridCol w:w="3644"/>
        <w:gridCol w:w="2120"/>
      </w:tblGrid>
      <w:tr w:rsidR="00306D3C" w:rsidRPr="001C729C" w14:paraId="2438B640"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2B19E" w14:textId="77777777" w:rsidR="00306D3C" w:rsidRPr="001C729C" w:rsidRDefault="00306D3C" w:rsidP="00984DE5">
            <w:pPr>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D92E" w14:textId="77777777" w:rsidR="00306D3C" w:rsidRPr="001C729C" w:rsidRDefault="00306D3C"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B14B" w14:textId="77777777" w:rsidR="00306D3C" w:rsidRPr="001C729C" w:rsidRDefault="00306D3C"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A868E" w14:textId="77777777" w:rsidR="00306D3C" w:rsidRPr="001C729C" w:rsidRDefault="00306D3C" w:rsidP="00984DE5">
            <w:pPr>
              <w:rPr>
                <w:rFonts w:eastAsia="Times New Roman" w:cs="Times New Roman"/>
                <w:sz w:val="24"/>
                <w:szCs w:val="24"/>
              </w:rPr>
            </w:pPr>
            <w:r w:rsidRPr="001C729C">
              <w:rPr>
                <w:rFonts w:eastAsia="Times New Roman" w:cs="Times New Roman"/>
                <w:b/>
                <w:bCs/>
                <w:color w:val="000000"/>
              </w:rPr>
              <w:t>Miền giá trị</w:t>
            </w:r>
          </w:p>
        </w:tc>
      </w:tr>
      <w:tr w:rsidR="00306D3C" w:rsidRPr="001C729C" w14:paraId="4126385A"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485B9"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problem_id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AE731"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id của vấn đề, bắt đầu bằng Pm_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42C9A"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FD5B4" w14:textId="77777777" w:rsidR="00306D3C" w:rsidRPr="001C729C" w:rsidRDefault="00306D3C" w:rsidP="00984DE5">
            <w:pPr>
              <w:spacing w:before="0" w:after="0"/>
              <w:jc w:val="left"/>
              <w:rPr>
                <w:rFonts w:eastAsia="Times New Roman" w:cs="Times New Roman"/>
                <w:sz w:val="24"/>
                <w:szCs w:val="24"/>
              </w:rPr>
            </w:pPr>
          </w:p>
        </w:tc>
      </w:tr>
      <w:tr w:rsidR="00306D3C" w:rsidRPr="001C729C" w14:paraId="45280F05"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CA5FD"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excercise_id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8DE30"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id của bài tập, bắt đầu bằng Ex_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093E7"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F529" w14:textId="77777777" w:rsidR="00306D3C" w:rsidRPr="001C729C" w:rsidRDefault="00306D3C" w:rsidP="00984DE5">
            <w:pPr>
              <w:spacing w:before="0" w:after="0"/>
              <w:jc w:val="left"/>
              <w:rPr>
                <w:rFonts w:eastAsia="Times New Roman" w:cs="Times New Roman"/>
                <w:sz w:val="24"/>
                <w:szCs w:val="24"/>
              </w:rPr>
            </w:pPr>
          </w:p>
        </w:tc>
      </w:tr>
      <w:tr w:rsidR="00306D3C" w:rsidRPr="001C729C" w14:paraId="027716F8"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0696"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lastRenderedPageBreak/>
              <w:t>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A852F"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ngôn ngữ mô tả của vấn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03A3"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5A74"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shd w:val="clear" w:color="auto" w:fill="FFFFFF"/>
              </w:rPr>
              <w:t>{‘English', 'Chinese’}</w:t>
            </w:r>
          </w:p>
        </w:tc>
      </w:tr>
      <w:tr w:rsidR="00306D3C" w:rsidRPr="001C729C" w14:paraId="76083B5E"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8E144"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6B7E3"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tựa của bài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94334"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DD28" w14:textId="77777777" w:rsidR="00306D3C" w:rsidRPr="001C729C" w:rsidRDefault="00306D3C" w:rsidP="00984DE5">
            <w:pPr>
              <w:spacing w:before="0" w:after="0"/>
              <w:jc w:val="left"/>
              <w:rPr>
                <w:rFonts w:eastAsia="Times New Roman" w:cs="Times New Roman"/>
                <w:sz w:val="24"/>
                <w:szCs w:val="24"/>
              </w:rPr>
            </w:pPr>
          </w:p>
        </w:tc>
      </w:tr>
      <w:tr w:rsidR="00306D3C" w:rsidRPr="001C729C" w14:paraId="1C214D6F"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A7E75"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2B57"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mô tả vấn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58478"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7BD97" w14:textId="77777777" w:rsidR="00306D3C" w:rsidRPr="001C729C" w:rsidRDefault="00306D3C" w:rsidP="00984DE5">
            <w:pPr>
              <w:spacing w:before="0" w:after="0"/>
              <w:jc w:val="left"/>
              <w:rPr>
                <w:rFonts w:eastAsia="Times New Roman" w:cs="Times New Roman"/>
                <w:sz w:val="24"/>
                <w:szCs w:val="24"/>
              </w:rPr>
            </w:pPr>
          </w:p>
        </w:tc>
      </w:tr>
      <w:tr w:rsidR="00306D3C" w:rsidRPr="001C729C" w14:paraId="39BF2B8D"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4D4D"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662BB"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lựa chọn của vấn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67F05"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object chứa các cặp key, value. Key có kiểu string, là ký hiệu A, B, C, … của lựa chọn. Value có kiểu string, là mô tả của lựa chọn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3A99F"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Key nhận các giá trị như: “A”, “B”, “C”, “D”, …</w:t>
            </w:r>
          </w:p>
        </w:tc>
      </w:tr>
      <w:tr w:rsidR="00306D3C" w:rsidRPr="001C729C" w14:paraId="6D272133"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6A48C"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answer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39762"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câu trả lời cho 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33C48"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5A0A" w14:textId="77777777" w:rsidR="00306D3C" w:rsidRPr="001C729C" w:rsidRDefault="00306D3C" w:rsidP="00984DE5">
            <w:pPr>
              <w:spacing w:before="0" w:after="0"/>
              <w:jc w:val="left"/>
              <w:rPr>
                <w:rFonts w:eastAsia="Times New Roman" w:cs="Times New Roman"/>
                <w:sz w:val="24"/>
                <w:szCs w:val="24"/>
              </w:rPr>
            </w:pPr>
          </w:p>
        </w:tc>
      </w:tr>
      <w:tr w:rsidR="00306D3C" w:rsidRPr="001C729C" w14:paraId="20043AE5"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8D21"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FD82C"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điểm cho 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4D7C4"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6547D" w14:textId="77777777" w:rsidR="00306D3C" w:rsidRPr="001C729C" w:rsidRDefault="00306D3C" w:rsidP="00984DE5">
            <w:pPr>
              <w:spacing w:before="0" w:after="0"/>
              <w:jc w:val="left"/>
              <w:rPr>
                <w:rFonts w:eastAsia="Times New Roman" w:cs="Times New Roman"/>
                <w:sz w:val="24"/>
                <w:szCs w:val="24"/>
              </w:rPr>
            </w:pPr>
          </w:p>
        </w:tc>
      </w:tr>
      <w:tr w:rsidR="00306D3C" w:rsidRPr="001C729C" w14:paraId="68908E1D"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423DA"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05907"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loại 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64E4"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68B3" w14:textId="77777777" w:rsidR="00306D3C" w:rsidRPr="001C729C" w:rsidRDefault="00306D3C" w:rsidP="00984DE5">
            <w:pPr>
              <w:spacing w:before="0" w:after="0"/>
              <w:jc w:val="left"/>
              <w:rPr>
                <w:rFonts w:eastAsia="Times New Roman" w:cs="Times New Roman"/>
                <w:sz w:val="24"/>
                <w:szCs w:val="24"/>
              </w:rPr>
            </w:pPr>
          </w:p>
        </w:tc>
      </w:tr>
      <w:tr w:rsidR="00306D3C" w:rsidRPr="001C729C" w14:paraId="5C6D41FF"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8EEBE"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typetext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B9A55"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loại 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C8845"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48D4B" w14:textId="77777777" w:rsidR="00306D3C" w:rsidRPr="001C729C" w:rsidRDefault="00306D3C" w:rsidP="00984DE5">
            <w:pPr>
              <w:spacing w:before="0" w:after="0"/>
              <w:jc w:val="left"/>
              <w:rPr>
                <w:rFonts w:eastAsia="Times New Roman" w:cs="Times New Roman"/>
                <w:sz w:val="24"/>
                <w:szCs w:val="24"/>
              </w:rPr>
            </w:pPr>
          </w:p>
        </w:tc>
      </w:tr>
      <w:tr w:rsidR="00306D3C" w:rsidRPr="001C729C" w14:paraId="0F3A1EF7"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9C5FA"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E8B4"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chương của vấn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815E9"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D6149" w14:textId="77777777" w:rsidR="00306D3C" w:rsidRPr="001C729C" w:rsidRDefault="00306D3C" w:rsidP="00984DE5">
            <w:pPr>
              <w:spacing w:before="0" w:after="0"/>
              <w:jc w:val="left"/>
              <w:rPr>
                <w:rFonts w:eastAsia="Times New Roman" w:cs="Times New Roman"/>
                <w:sz w:val="24"/>
                <w:szCs w:val="24"/>
              </w:rPr>
            </w:pPr>
          </w:p>
        </w:tc>
      </w:tr>
      <w:tr w:rsidR="00306D3C" w:rsidRPr="001C729C" w14:paraId="05D8A8B6" w14:textId="77777777" w:rsidTr="00306D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29D5B"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lastRenderedPageBreak/>
              <w:t>context_id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8BAB"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các leaf_id liên quan đến vấn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9F044" w14:textId="77777777" w:rsidR="00306D3C" w:rsidRPr="001C729C" w:rsidRDefault="00306D3C" w:rsidP="00984DE5">
            <w:pPr>
              <w:rPr>
                <w:rFonts w:eastAsia="Times New Roman" w:cs="Times New Roman"/>
                <w:sz w:val="24"/>
                <w:szCs w:val="24"/>
              </w:rPr>
            </w:pPr>
            <w:r w:rsidRPr="001C729C">
              <w:rPr>
                <w:rFonts w:eastAsia="Times New Roman" w:cs="Times New Roman"/>
                <w:color w:val="000000"/>
              </w:rPr>
              <w:t>list&lt;int&gt;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3560A" w14:textId="77777777" w:rsidR="00306D3C" w:rsidRPr="001C729C" w:rsidRDefault="00306D3C" w:rsidP="00984DE5">
            <w:pPr>
              <w:spacing w:before="0" w:after="0"/>
              <w:jc w:val="left"/>
              <w:rPr>
                <w:rFonts w:eastAsia="Times New Roman" w:cs="Times New Roman"/>
                <w:sz w:val="24"/>
                <w:szCs w:val="24"/>
              </w:rPr>
            </w:pPr>
          </w:p>
        </w:tc>
      </w:tr>
    </w:tbl>
    <w:p w14:paraId="3A34A807" w14:textId="3AF21E50" w:rsidR="00A66512" w:rsidRPr="001C729C" w:rsidRDefault="006F2911" w:rsidP="006F2911">
      <w:pPr>
        <w:pStyle w:val="Chuthich"/>
        <w:rPr>
          <w:rFonts w:cs="Times New Roman"/>
          <w:szCs w:val="24"/>
          <w:lang w:val="vi-VN"/>
        </w:rPr>
      </w:pPr>
      <w:bookmarkStart w:id="20" w:name="_Toc167176100"/>
      <w:bookmarkStart w:id="21" w:name="_Toc167886246"/>
      <w:bookmarkStart w:id="22" w:name="_Toc167886520"/>
      <w:bookmarkStart w:id="23" w:name="_Toc167889629"/>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4</w:t>
      </w:r>
      <w:r w:rsidR="005751C6" w:rsidRPr="001C729C">
        <w:rPr>
          <w:rFonts w:cs="Times New Roman"/>
          <w:szCs w:val="24"/>
        </w:rPr>
        <w:fldChar w:fldCharType="end"/>
      </w:r>
      <w:r w:rsidRPr="001C729C">
        <w:rPr>
          <w:rFonts w:cs="Times New Roman"/>
          <w:szCs w:val="24"/>
          <w:lang w:val="vi-VN"/>
        </w:rPr>
        <w:t xml:space="preserve"> </w:t>
      </w:r>
      <w:r w:rsidR="0089271B" w:rsidRPr="001C729C">
        <w:rPr>
          <w:rFonts w:cs="Times New Roman"/>
          <w:szCs w:val="24"/>
          <w:lang w:val="vi-VN"/>
        </w:rPr>
        <w:t>Bảng mô tả các trường dữ liệu của</w:t>
      </w:r>
      <w:r w:rsidR="00DA69DD" w:rsidRPr="001C729C">
        <w:rPr>
          <w:rFonts w:cs="Times New Roman"/>
          <w:szCs w:val="24"/>
          <w:lang w:val="vi-VN"/>
        </w:rPr>
        <w:t xml:space="preserve"> problem.json</w:t>
      </w:r>
      <w:r w:rsidRPr="001C729C">
        <w:rPr>
          <w:rFonts w:cs="Times New Roman"/>
          <w:szCs w:val="24"/>
          <w:lang w:val="vi-VN"/>
        </w:rPr>
        <w:t>.</w:t>
      </w:r>
      <w:bookmarkEnd w:id="20"/>
      <w:bookmarkEnd w:id="21"/>
      <w:bookmarkEnd w:id="22"/>
      <w:bookmarkEnd w:id="23"/>
    </w:p>
    <w:p w14:paraId="4212FF5D" w14:textId="1D66D9A5" w:rsidR="00306D3C" w:rsidRPr="001C729C" w:rsidRDefault="00306D3C" w:rsidP="00984DE5">
      <w:pPr>
        <w:pStyle w:val="u4"/>
        <w:rPr>
          <w:rFonts w:cs="Times New Roman"/>
          <w:lang w:val="vi-VN"/>
        </w:rPr>
      </w:pPr>
      <w:r w:rsidRPr="001C729C">
        <w:rPr>
          <w:rFonts w:cs="Times New Roman"/>
          <w:lang w:val="vi-VN"/>
        </w:rPr>
        <w:t>School (entity)</w:t>
      </w:r>
    </w:p>
    <w:p w14:paraId="024F7139" w14:textId="6FFCCD91" w:rsidR="00A11078" w:rsidRPr="001C729C" w:rsidRDefault="00A11078" w:rsidP="00307646">
      <w:pPr>
        <w:pStyle w:val="ThngthngWeb"/>
        <w:numPr>
          <w:ilvl w:val="0"/>
          <w:numId w:val="3"/>
        </w:numPr>
        <w:spacing w:before="120" w:beforeAutospacing="0" w:after="120" w:afterAutospacing="0" w:line="360" w:lineRule="auto"/>
        <w:jc w:val="both"/>
      </w:pPr>
      <w:r w:rsidRPr="001C729C">
        <w:rPr>
          <w:color w:val="000000"/>
          <w:sz w:val="26"/>
          <w:szCs w:val="26"/>
        </w:rPr>
        <w:t>Mô tả: thông tin của trường học</w:t>
      </w:r>
    </w:p>
    <w:p w14:paraId="3CB759CB" w14:textId="092FD80F" w:rsidR="00A11078" w:rsidRPr="001C729C" w:rsidRDefault="00A11078"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Tên file: </w:t>
      </w:r>
      <w:r w:rsidRPr="001C729C">
        <w:rPr>
          <w:b/>
          <w:bCs/>
          <w:color w:val="000000"/>
          <w:sz w:val="26"/>
          <w:szCs w:val="26"/>
        </w:rPr>
        <w:t>entities/school.json</w:t>
      </w:r>
    </w:p>
    <w:p w14:paraId="60FCA287" w14:textId="1C080A37" w:rsidR="00A11078" w:rsidRPr="001C729C" w:rsidRDefault="00A11078"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Số lượng mẫu: </w:t>
      </w:r>
      <w:r w:rsidRPr="001C729C">
        <w:rPr>
          <w:b/>
          <w:bCs/>
          <w:color w:val="000000"/>
          <w:sz w:val="26"/>
          <w:szCs w:val="26"/>
          <w:shd w:val="clear" w:color="auto" w:fill="FFFFFF"/>
        </w:rPr>
        <w:t>429</w:t>
      </w:r>
      <w:r w:rsidRPr="001C729C">
        <w:rPr>
          <w:color w:val="000000"/>
          <w:sz w:val="26"/>
          <w:szCs w:val="26"/>
          <w:shd w:val="clear" w:color="auto" w:fill="FFFFFF"/>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139"/>
        <w:gridCol w:w="4478"/>
        <w:gridCol w:w="1635"/>
        <w:gridCol w:w="1515"/>
      </w:tblGrid>
      <w:tr w:rsidR="00A11078" w:rsidRPr="001C729C" w14:paraId="4C88A999" w14:textId="77777777" w:rsidTr="00A110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7FC6D" w14:textId="77777777" w:rsidR="00A11078" w:rsidRPr="001C729C" w:rsidRDefault="00A11078" w:rsidP="00984DE5">
            <w:pPr>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AB7B" w14:textId="77777777" w:rsidR="00A11078" w:rsidRPr="001C729C" w:rsidRDefault="00A11078"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E44E8" w14:textId="77777777" w:rsidR="00A11078" w:rsidRPr="001C729C" w:rsidRDefault="00A11078"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64D1A" w14:textId="77777777" w:rsidR="00A11078" w:rsidRPr="001C729C" w:rsidRDefault="00A11078" w:rsidP="00984DE5">
            <w:pPr>
              <w:rPr>
                <w:rFonts w:eastAsia="Times New Roman" w:cs="Times New Roman"/>
                <w:sz w:val="24"/>
                <w:szCs w:val="24"/>
              </w:rPr>
            </w:pPr>
            <w:r w:rsidRPr="001C729C">
              <w:rPr>
                <w:rFonts w:eastAsia="Times New Roman" w:cs="Times New Roman"/>
                <w:b/>
                <w:bCs/>
                <w:color w:val="000000"/>
              </w:rPr>
              <w:t>Miền giá trị</w:t>
            </w:r>
          </w:p>
        </w:tc>
      </w:tr>
      <w:tr w:rsidR="00A11078" w:rsidRPr="001C729C" w14:paraId="7B96F2FF" w14:textId="77777777" w:rsidTr="00A110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338A"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109E"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ID trường, bắt đầu với s_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F7548"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33CFA" w14:textId="77777777" w:rsidR="00A11078" w:rsidRPr="001C729C" w:rsidRDefault="00A11078" w:rsidP="00984DE5">
            <w:pPr>
              <w:spacing w:before="0" w:after="0"/>
              <w:jc w:val="left"/>
              <w:rPr>
                <w:rFonts w:eastAsia="Times New Roman" w:cs="Times New Roman"/>
                <w:sz w:val="24"/>
                <w:szCs w:val="24"/>
              </w:rPr>
            </w:pPr>
          </w:p>
        </w:tc>
      </w:tr>
      <w:tr w:rsidR="00A11078" w:rsidRPr="001C729C" w14:paraId="6DAAE9E2" w14:textId="77777777" w:rsidTr="00A110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518F8"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D782"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Tên tiếng Trung của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761E8"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3C64B" w14:textId="77777777" w:rsidR="00A11078" w:rsidRPr="001C729C" w:rsidRDefault="00A11078" w:rsidP="00984DE5">
            <w:pPr>
              <w:spacing w:before="0" w:after="0"/>
              <w:jc w:val="left"/>
              <w:rPr>
                <w:rFonts w:eastAsia="Times New Roman" w:cs="Times New Roman"/>
                <w:sz w:val="24"/>
                <w:szCs w:val="24"/>
              </w:rPr>
            </w:pPr>
          </w:p>
        </w:tc>
      </w:tr>
      <w:tr w:rsidR="00A11078" w:rsidRPr="001C729C" w14:paraId="61AB4389" w14:textId="77777777" w:rsidTr="00A110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B7D9C"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name_en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EA2EA"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Tên tiếng Anh của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CAB4C"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4569B" w14:textId="77777777" w:rsidR="00A11078" w:rsidRPr="001C729C" w:rsidRDefault="00A11078" w:rsidP="00984DE5">
            <w:pPr>
              <w:spacing w:before="0" w:after="0"/>
              <w:jc w:val="left"/>
              <w:rPr>
                <w:rFonts w:eastAsia="Times New Roman" w:cs="Times New Roman"/>
                <w:sz w:val="24"/>
                <w:szCs w:val="24"/>
              </w:rPr>
            </w:pPr>
          </w:p>
        </w:tc>
      </w:tr>
      <w:tr w:rsidR="00A11078" w:rsidRPr="001C729C" w14:paraId="72AC0FC0" w14:textId="77777777" w:rsidTr="00A110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AC6B3"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7209"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Tên viết tắt của tên tiếng Anh của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6ECF"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BB3C3" w14:textId="77777777" w:rsidR="00A11078" w:rsidRPr="001C729C" w:rsidRDefault="00A11078" w:rsidP="00984DE5">
            <w:pPr>
              <w:spacing w:before="0" w:after="0"/>
              <w:jc w:val="left"/>
              <w:rPr>
                <w:rFonts w:eastAsia="Times New Roman" w:cs="Times New Roman"/>
                <w:sz w:val="24"/>
                <w:szCs w:val="24"/>
              </w:rPr>
            </w:pPr>
          </w:p>
        </w:tc>
      </w:tr>
      <w:tr w:rsidR="00A11078" w:rsidRPr="001C729C" w14:paraId="54880A16" w14:textId="77777777" w:rsidTr="00A110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51B05"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about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A5E03"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Giới thiệu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59911"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E044F" w14:textId="77777777" w:rsidR="00A11078" w:rsidRPr="001C729C" w:rsidRDefault="00A11078" w:rsidP="00984DE5">
            <w:pPr>
              <w:spacing w:before="0" w:after="0"/>
              <w:jc w:val="left"/>
              <w:rPr>
                <w:rFonts w:eastAsia="Times New Roman" w:cs="Times New Roman"/>
                <w:sz w:val="24"/>
                <w:szCs w:val="24"/>
              </w:rPr>
            </w:pPr>
          </w:p>
        </w:tc>
      </w:tr>
      <w:tr w:rsidR="00A11078" w:rsidRPr="001C729C" w14:paraId="28775716" w14:textId="77777777" w:rsidTr="00A110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7E176"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motto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11BD3"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Châm ngôn của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52AB8" w14:textId="77777777" w:rsidR="00A11078" w:rsidRPr="001C729C" w:rsidRDefault="00A11078"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C71D" w14:textId="77777777" w:rsidR="00A11078" w:rsidRPr="001C729C" w:rsidRDefault="00A11078" w:rsidP="00984DE5">
            <w:pPr>
              <w:spacing w:before="0" w:after="0"/>
              <w:jc w:val="left"/>
              <w:rPr>
                <w:rFonts w:eastAsia="Times New Roman" w:cs="Times New Roman"/>
                <w:sz w:val="24"/>
                <w:szCs w:val="24"/>
              </w:rPr>
            </w:pPr>
          </w:p>
        </w:tc>
      </w:tr>
    </w:tbl>
    <w:p w14:paraId="75CA1A52" w14:textId="482E5431" w:rsidR="00A11078" w:rsidRPr="001C729C" w:rsidRDefault="006F2911" w:rsidP="006F2911">
      <w:pPr>
        <w:pStyle w:val="Chuthich"/>
        <w:rPr>
          <w:rFonts w:cs="Times New Roman"/>
          <w:szCs w:val="24"/>
          <w:lang w:val="vi-VN"/>
        </w:rPr>
      </w:pPr>
      <w:bookmarkStart w:id="24" w:name="_Toc167176101"/>
      <w:bookmarkStart w:id="25" w:name="_Toc167886247"/>
      <w:bookmarkStart w:id="26" w:name="_Toc167886521"/>
      <w:bookmarkStart w:id="27" w:name="_Toc167889630"/>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5</w:t>
      </w:r>
      <w:r w:rsidR="005751C6" w:rsidRPr="001C729C">
        <w:rPr>
          <w:rFonts w:cs="Times New Roman"/>
          <w:szCs w:val="24"/>
        </w:rPr>
        <w:fldChar w:fldCharType="end"/>
      </w:r>
      <w:r w:rsidRPr="001C729C">
        <w:rPr>
          <w:rFonts w:cs="Times New Roman"/>
          <w:szCs w:val="24"/>
          <w:lang w:val="vi-VN"/>
        </w:rPr>
        <w:t xml:space="preserve"> </w:t>
      </w:r>
      <w:bookmarkEnd w:id="24"/>
      <w:r w:rsidR="00753334" w:rsidRPr="001C729C">
        <w:rPr>
          <w:rFonts w:cs="Times New Roman"/>
          <w:szCs w:val="24"/>
          <w:lang w:val="vi-VN"/>
        </w:rPr>
        <w:t>Bảng mô tả các trường dữ liệu của school.json</w:t>
      </w:r>
      <w:bookmarkEnd w:id="25"/>
      <w:bookmarkEnd w:id="26"/>
      <w:bookmarkEnd w:id="27"/>
    </w:p>
    <w:p w14:paraId="7206A6F6" w14:textId="66FFB5B7" w:rsidR="00306D3C" w:rsidRPr="001C729C" w:rsidRDefault="002D5AAD" w:rsidP="00984DE5">
      <w:pPr>
        <w:pStyle w:val="u4"/>
        <w:rPr>
          <w:rFonts w:cs="Times New Roman"/>
          <w:lang w:val="vi-VN"/>
        </w:rPr>
      </w:pPr>
      <w:r w:rsidRPr="001C729C">
        <w:rPr>
          <w:rFonts w:cs="Times New Roman"/>
          <w:lang w:val="vi-VN"/>
        </w:rPr>
        <w:t>Teacher (entity)</w:t>
      </w:r>
    </w:p>
    <w:p w14:paraId="53CF6021" w14:textId="3942534B" w:rsidR="002D5AAD" w:rsidRPr="001C729C" w:rsidRDefault="002D5AA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Mô tả: </w:t>
      </w:r>
      <w:bookmarkStart w:id="28" w:name="_Hlk167175513"/>
      <w:r w:rsidRPr="001C729C">
        <w:rPr>
          <w:rFonts w:eastAsia="Times New Roman" w:cs="Times New Roman"/>
          <w:color w:val="000000"/>
        </w:rPr>
        <w:t>thông tin của giáo viên</w:t>
      </w:r>
      <w:bookmarkEnd w:id="28"/>
    </w:p>
    <w:p w14:paraId="55A7A3CF" w14:textId="79D33DEB" w:rsidR="002D5AAD" w:rsidRPr="001C729C" w:rsidRDefault="002D5AA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entities/teacher.json</w:t>
      </w:r>
    </w:p>
    <w:p w14:paraId="28EB9F47" w14:textId="71D773A3" w:rsidR="002D5AAD" w:rsidRPr="001C729C" w:rsidRDefault="002D5AAD" w:rsidP="00307646">
      <w:pPr>
        <w:pStyle w:val="oancuaDanhsach"/>
        <w:numPr>
          <w:ilvl w:val="0"/>
          <w:numId w:val="3"/>
        </w:numPr>
        <w:rPr>
          <w:rFonts w:cs="Times New Roman"/>
          <w:lang w:val="vi-VN"/>
        </w:rPr>
      </w:pPr>
      <w:r w:rsidRPr="001C729C">
        <w:rPr>
          <w:rFonts w:eastAsia="Times New Roman" w:cs="Times New Roman"/>
          <w:color w:val="000000"/>
        </w:rPr>
        <w:lastRenderedPageBreak/>
        <w:t xml:space="preserve">Số lượng mẫu: </w:t>
      </w:r>
      <w:r w:rsidRPr="001C729C">
        <w:rPr>
          <w:rFonts w:eastAsia="Times New Roman" w:cs="Times New Roman"/>
          <w:b/>
          <w:bCs/>
          <w:color w:val="000000"/>
          <w:shd w:val="clear" w:color="auto" w:fill="FFFFFF"/>
        </w:rPr>
        <w:t>17018</w:t>
      </w:r>
      <w:r w:rsidRPr="001C729C">
        <w:rPr>
          <w:rFonts w:eastAsia="Times New Roman" w:cs="Times New Roman"/>
          <w:color w:val="000000"/>
          <w:shd w:val="clear" w:color="auto" w:fill="FFFFFF"/>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240"/>
        <w:gridCol w:w="3573"/>
        <w:gridCol w:w="1635"/>
        <w:gridCol w:w="1515"/>
      </w:tblGrid>
      <w:tr w:rsidR="002D5AAD" w:rsidRPr="001C729C" w14:paraId="3E305DC5" w14:textId="77777777" w:rsidTr="002D5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46266" w14:textId="77777777" w:rsidR="002D5AAD" w:rsidRPr="001C729C" w:rsidRDefault="002D5AAD" w:rsidP="00984DE5">
            <w:pPr>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F9CFA" w14:textId="77777777" w:rsidR="002D5AAD" w:rsidRPr="001C729C" w:rsidRDefault="002D5AAD"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5E5F4" w14:textId="77777777" w:rsidR="002D5AAD" w:rsidRPr="001C729C" w:rsidRDefault="002D5AAD"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3B841" w14:textId="77777777" w:rsidR="002D5AAD" w:rsidRPr="001C729C" w:rsidRDefault="002D5AAD" w:rsidP="00984DE5">
            <w:pPr>
              <w:rPr>
                <w:rFonts w:eastAsia="Times New Roman" w:cs="Times New Roman"/>
                <w:sz w:val="24"/>
                <w:szCs w:val="24"/>
              </w:rPr>
            </w:pPr>
            <w:r w:rsidRPr="001C729C">
              <w:rPr>
                <w:rFonts w:eastAsia="Times New Roman" w:cs="Times New Roman"/>
                <w:b/>
                <w:bCs/>
                <w:color w:val="000000"/>
              </w:rPr>
              <w:t>Miền giá trị</w:t>
            </w:r>
          </w:p>
        </w:tc>
      </w:tr>
      <w:tr w:rsidR="002D5AAD" w:rsidRPr="001C729C" w14:paraId="789EA579" w14:textId="77777777" w:rsidTr="002D5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A2555"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714C2"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ID của giáo viên, bắt đầu với T_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41904"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06D51" w14:textId="77777777" w:rsidR="002D5AAD" w:rsidRPr="001C729C" w:rsidRDefault="002D5AAD" w:rsidP="00984DE5">
            <w:pPr>
              <w:spacing w:before="0" w:after="0"/>
              <w:jc w:val="left"/>
              <w:rPr>
                <w:rFonts w:eastAsia="Times New Roman" w:cs="Times New Roman"/>
                <w:sz w:val="24"/>
                <w:szCs w:val="24"/>
              </w:rPr>
            </w:pPr>
          </w:p>
        </w:tc>
      </w:tr>
      <w:tr w:rsidR="002D5AAD" w:rsidRPr="001C729C" w14:paraId="3F68E110" w14:textId="77777777" w:rsidTr="002D5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061E"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AB426"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Tên tiếng Trung của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DC409"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669E2" w14:textId="77777777" w:rsidR="002D5AAD" w:rsidRPr="001C729C" w:rsidRDefault="002D5AAD" w:rsidP="00984DE5">
            <w:pPr>
              <w:spacing w:before="0" w:after="0"/>
              <w:jc w:val="left"/>
              <w:rPr>
                <w:rFonts w:eastAsia="Times New Roman" w:cs="Times New Roman"/>
                <w:sz w:val="24"/>
                <w:szCs w:val="24"/>
              </w:rPr>
            </w:pPr>
          </w:p>
        </w:tc>
      </w:tr>
      <w:tr w:rsidR="002D5AAD" w:rsidRPr="001C729C" w14:paraId="7E77DBF8" w14:textId="77777777" w:rsidTr="002D5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EF41C"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name_en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7B315"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Tên tiếng Anh của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E0F76"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EBBF" w14:textId="77777777" w:rsidR="002D5AAD" w:rsidRPr="001C729C" w:rsidRDefault="002D5AAD" w:rsidP="00984DE5">
            <w:pPr>
              <w:spacing w:before="0" w:after="0"/>
              <w:jc w:val="left"/>
              <w:rPr>
                <w:rFonts w:eastAsia="Times New Roman" w:cs="Times New Roman"/>
                <w:sz w:val="24"/>
                <w:szCs w:val="24"/>
              </w:rPr>
            </w:pPr>
          </w:p>
        </w:tc>
      </w:tr>
      <w:tr w:rsidR="002D5AAD" w:rsidRPr="001C729C" w14:paraId="4A7ECC06" w14:textId="77777777" w:rsidTr="002D5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B446"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about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6D2F3"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Hồ sơ của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76EE0"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53C7F" w14:textId="77777777" w:rsidR="002D5AAD" w:rsidRPr="001C729C" w:rsidRDefault="002D5AAD" w:rsidP="00984DE5">
            <w:pPr>
              <w:spacing w:before="0" w:after="0"/>
              <w:jc w:val="left"/>
              <w:rPr>
                <w:rFonts w:eastAsia="Times New Roman" w:cs="Times New Roman"/>
                <w:sz w:val="24"/>
                <w:szCs w:val="24"/>
              </w:rPr>
            </w:pPr>
          </w:p>
        </w:tc>
      </w:tr>
      <w:tr w:rsidR="002D5AAD" w:rsidRPr="001C729C" w14:paraId="5B0E3EB6" w14:textId="77777777" w:rsidTr="002D5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5CDA1"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job_title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E9652"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chức danh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992F2"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70881" w14:textId="77777777" w:rsidR="002D5AAD" w:rsidRPr="001C729C" w:rsidRDefault="002D5AAD" w:rsidP="00984DE5">
            <w:pPr>
              <w:spacing w:before="0" w:after="0"/>
              <w:jc w:val="left"/>
              <w:rPr>
                <w:rFonts w:eastAsia="Times New Roman" w:cs="Times New Roman"/>
                <w:sz w:val="24"/>
                <w:szCs w:val="24"/>
              </w:rPr>
            </w:pPr>
          </w:p>
        </w:tc>
      </w:tr>
      <w:tr w:rsidR="002D5AAD" w:rsidRPr="001C729C" w14:paraId="305B910E" w14:textId="77777777" w:rsidTr="002D5A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8C414"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org_name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705B0"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tổ chức liên kết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20349" w14:textId="77777777" w:rsidR="002D5AAD" w:rsidRPr="001C729C" w:rsidRDefault="002D5AAD"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4D2E7" w14:textId="77777777" w:rsidR="002D5AAD" w:rsidRPr="001C729C" w:rsidRDefault="002D5AAD" w:rsidP="00984DE5">
            <w:pPr>
              <w:spacing w:before="0" w:after="0"/>
              <w:jc w:val="left"/>
              <w:rPr>
                <w:rFonts w:eastAsia="Times New Roman" w:cs="Times New Roman"/>
                <w:sz w:val="24"/>
                <w:szCs w:val="24"/>
              </w:rPr>
            </w:pPr>
          </w:p>
        </w:tc>
      </w:tr>
    </w:tbl>
    <w:p w14:paraId="1F398A11" w14:textId="64DA725A" w:rsidR="00A832E8" w:rsidRPr="001C729C" w:rsidRDefault="00D82031" w:rsidP="00D82031">
      <w:pPr>
        <w:pStyle w:val="Chuthich"/>
        <w:rPr>
          <w:rFonts w:cs="Times New Roman"/>
          <w:szCs w:val="24"/>
          <w:lang w:val="vi-VN"/>
        </w:rPr>
      </w:pPr>
      <w:bookmarkStart w:id="29" w:name="_Toc167176102"/>
      <w:bookmarkStart w:id="30" w:name="_Toc167886248"/>
      <w:bookmarkStart w:id="31" w:name="_Toc167886522"/>
      <w:bookmarkStart w:id="32" w:name="_Toc167889631"/>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6</w:t>
      </w:r>
      <w:r w:rsidR="005751C6" w:rsidRPr="001C729C">
        <w:rPr>
          <w:rFonts w:cs="Times New Roman"/>
          <w:szCs w:val="24"/>
        </w:rPr>
        <w:fldChar w:fldCharType="end"/>
      </w:r>
      <w:r w:rsidRPr="001C729C">
        <w:rPr>
          <w:rFonts w:cs="Times New Roman"/>
          <w:szCs w:val="24"/>
          <w:lang w:val="vi-VN"/>
        </w:rPr>
        <w:t xml:space="preserve"> </w:t>
      </w:r>
      <w:bookmarkEnd w:id="29"/>
      <w:r w:rsidR="009618FA" w:rsidRPr="001C729C">
        <w:rPr>
          <w:rFonts w:cs="Times New Roman"/>
          <w:szCs w:val="24"/>
          <w:lang w:val="vi-VN"/>
        </w:rPr>
        <w:t>Bảng mô tả các trường dữ liệu của teacher.json</w:t>
      </w:r>
      <w:bookmarkEnd w:id="30"/>
      <w:bookmarkEnd w:id="31"/>
      <w:bookmarkEnd w:id="32"/>
    </w:p>
    <w:p w14:paraId="3016243F" w14:textId="47F1BC83" w:rsidR="002D5AAD" w:rsidRPr="001C729C" w:rsidRDefault="006A013B" w:rsidP="00984DE5">
      <w:pPr>
        <w:pStyle w:val="u4"/>
        <w:rPr>
          <w:rFonts w:cs="Times New Roman"/>
          <w:lang w:val="vi-VN"/>
        </w:rPr>
      </w:pPr>
      <w:r w:rsidRPr="001C729C">
        <w:rPr>
          <w:rFonts w:cs="Times New Roman"/>
          <w:lang w:val="vi-VN"/>
        </w:rPr>
        <w:t>Course - Field (relation)</w:t>
      </w:r>
    </w:p>
    <w:p w14:paraId="6CE80D5D" w14:textId="04E3EDB5" w:rsidR="006A013B" w:rsidRPr="001C729C" w:rsidRDefault="006A013B"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Mô tả: Các lĩnh vực mà khóa học thuộc về. Các lĩnh vực của các khóa học được đánh dấu thủ công được lấy từ 88 lĩnh vực trong “Danh mục ngành, chuyên ngành cấp bằng tiến sĩ, thạc sĩ và đào tạo sau đại học” do Bộ Giáo dục ban hành năm 1997. Mỗi khóa học có thể thuộc nhiều lĩnh vực. </w:t>
      </w:r>
    </w:p>
    <w:p w14:paraId="1D559822" w14:textId="3F7937BB" w:rsidR="006A013B" w:rsidRPr="001C729C" w:rsidRDefault="006A013B"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relations/course-field.json </w:t>
      </w:r>
    </w:p>
    <w:p w14:paraId="77BA00D4" w14:textId="223AD427" w:rsidR="006A013B" w:rsidRPr="001C729C" w:rsidRDefault="006A013B"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632</w:t>
      </w:r>
      <w:r w:rsidRPr="001C729C">
        <w:rPr>
          <w:rFonts w:eastAsia="Times New Roman" w:cs="Times New Roman"/>
          <w:color w:val="000000"/>
          <w:shd w:val="clear" w:color="auto" w:fill="FFFFFF"/>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572"/>
        <w:gridCol w:w="2907"/>
        <w:gridCol w:w="3129"/>
        <w:gridCol w:w="1159"/>
      </w:tblGrid>
      <w:tr w:rsidR="006A013B" w:rsidRPr="001C729C" w14:paraId="741D1C28" w14:textId="77777777" w:rsidTr="006A01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B2DD" w14:textId="77777777" w:rsidR="006A013B" w:rsidRPr="001C729C" w:rsidRDefault="006A013B" w:rsidP="00984DE5">
            <w:pPr>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086D9" w14:textId="77777777" w:rsidR="006A013B" w:rsidRPr="001C729C" w:rsidRDefault="006A013B"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22660" w14:textId="77777777" w:rsidR="006A013B" w:rsidRPr="001C729C" w:rsidRDefault="006A013B"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E7F2" w14:textId="77777777" w:rsidR="006A013B" w:rsidRPr="001C729C" w:rsidRDefault="006A013B" w:rsidP="00984DE5">
            <w:pPr>
              <w:rPr>
                <w:rFonts w:eastAsia="Times New Roman" w:cs="Times New Roman"/>
                <w:sz w:val="24"/>
                <w:szCs w:val="24"/>
              </w:rPr>
            </w:pPr>
            <w:r w:rsidRPr="001C729C">
              <w:rPr>
                <w:rFonts w:eastAsia="Times New Roman" w:cs="Times New Roman"/>
                <w:b/>
                <w:bCs/>
                <w:color w:val="000000"/>
              </w:rPr>
              <w:t>Miền giá trị</w:t>
            </w:r>
          </w:p>
        </w:tc>
      </w:tr>
      <w:tr w:rsidR="006A013B" w:rsidRPr="001C729C" w14:paraId="659ACCA6" w14:textId="77777777" w:rsidTr="006A01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E244B" w14:textId="77777777" w:rsidR="006A013B" w:rsidRPr="001C729C" w:rsidRDefault="006A013B" w:rsidP="00984DE5">
            <w:pPr>
              <w:rPr>
                <w:rFonts w:eastAsia="Times New Roman" w:cs="Times New Roman"/>
                <w:sz w:val="24"/>
                <w:szCs w:val="24"/>
              </w:rPr>
            </w:pPr>
            <w:r w:rsidRPr="001C729C">
              <w:rPr>
                <w:rFonts w:eastAsia="Times New Roman" w:cs="Times New Roman"/>
                <w:color w:val="000000"/>
              </w:rPr>
              <w:t>course_id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30B2A" w14:textId="77777777" w:rsidR="006A013B" w:rsidRPr="001C729C" w:rsidRDefault="006A013B" w:rsidP="00984DE5">
            <w:pPr>
              <w:rPr>
                <w:rFonts w:eastAsia="Times New Roman" w:cs="Times New Roman"/>
                <w:sz w:val="24"/>
                <w:szCs w:val="24"/>
              </w:rPr>
            </w:pPr>
            <w:r w:rsidRPr="001C729C">
              <w:rPr>
                <w:rFonts w:eastAsia="Times New Roman" w:cs="Times New Roman"/>
                <w:color w:val="000000"/>
              </w:rPr>
              <w:t>ID của khóa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033C1" w14:textId="77777777" w:rsidR="006A013B" w:rsidRPr="001C729C" w:rsidRDefault="006A013B" w:rsidP="00984DE5">
            <w:pPr>
              <w:rPr>
                <w:rFonts w:eastAsia="Times New Roman" w:cs="Times New Roman"/>
                <w:sz w:val="24"/>
                <w:szCs w:val="24"/>
              </w:rPr>
            </w:pPr>
            <w:r w:rsidRPr="001C729C">
              <w:rPr>
                <w:rFonts w:eastAsia="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69B9" w14:textId="77777777" w:rsidR="006A013B" w:rsidRPr="001C729C" w:rsidRDefault="006A013B" w:rsidP="00984DE5">
            <w:pPr>
              <w:spacing w:before="0" w:after="0"/>
              <w:jc w:val="left"/>
              <w:rPr>
                <w:rFonts w:eastAsia="Times New Roman" w:cs="Times New Roman"/>
                <w:sz w:val="24"/>
                <w:szCs w:val="24"/>
              </w:rPr>
            </w:pPr>
          </w:p>
        </w:tc>
      </w:tr>
      <w:tr w:rsidR="006A013B" w:rsidRPr="001C729C" w14:paraId="76C30788" w14:textId="77777777" w:rsidTr="006A01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9F277" w14:textId="77777777" w:rsidR="006A013B" w:rsidRPr="001C729C" w:rsidRDefault="006A013B" w:rsidP="00984DE5">
            <w:pPr>
              <w:rPr>
                <w:rFonts w:eastAsia="Times New Roman" w:cs="Times New Roman"/>
                <w:sz w:val="24"/>
                <w:szCs w:val="24"/>
              </w:rPr>
            </w:pPr>
            <w:r w:rsidRPr="001C729C">
              <w:rPr>
                <w:rFonts w:eastAsia="Times New Roman" w:cs="Times New Roman"/>
                <w:color w:val="000000"/>
              </w:rPr>
              <w:lastRenderedPageBreak/>
              <w:t>course_name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AA3A" w14:textId="77777777" w:rsidR="006A013B" w:rsidRPr="001C729C" w:rsidRDefault="006A013B" w:rsidP="00984DE5">
            <w:pPr>
              <w:rPr>
                <w:rFonts w:eastAsia="Times New Roman" w:cs="Times New Roman"/>
                <w:sz w:val="24"/>
                <w:szCs w:val="24"/>
              </w:rPr>
            </w:pPr>
            <w:r w:rsidRPr="001C729C">
              <w:rPr>
                <w:rFonts w:eastAsia="Times New Roman" w:cs="Times New Roman"/>
                <w:color w:val="000000"/>
              </w:rPr>
              <w:t>Tên của khóa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A5B97" w14:textId="77777777" w:rsidR="006A013B" w:rsidRPr="001C729C" w:rsidRDefault="006A013B"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8BEF9" w14:textId="77777777" w:rsidR="006A013B" w:rsidRPr="001C729C" w:rsidRDefault="006A013B" w:rsidP="00984DE5">
            <w:pPr>
              <w:spacing w:before="0" w:after="0"/>
              <w:jc w:val="left"/>
              <w:rPr>
                <w:rFonts w:eastAsia="Times New Roman" w:cs="Times New Roman"/>
                <w:sz w:val="24"/>
                <w:szCs w:val="24"/>
              </w:rPr>
            </w:pPr>
          </w:p>
        </w:tc>
      </w:tr>
      <w:tr w:rsidR="006A013B" w:rsidRPr="001C729C" w14:paraId="7479EEAA" w14:textId="77777777" w:rsidTr="006A01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EBA3" w14:textId="77777777" w:rsidR="006A013B" w:rsidRPr="001C729C" w:rsidRDefault="006A013B" w:rsidP="00984DE5">
            <w:pPr>
              <w:rPr>
                <w:rFonts w:eastAsia="Times New Roman" w:cs="Times New Roman"/>
                <w:sz w:val="24"/>
                <w:szCs w:val="24"/>
              </w:rPr>
            </w:pPr>
            <w:r w:rsidRPr="001C729C">
              <w:rPr>
                <w:rFonts w:eastAsia="Times New Roman" w:cs="Times New Roman"/>
                <w:color w:val="000000"/>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0902C" w14:textId="77777777" w:rsidR="006A013B" w:rsidRPr="001C729C" w:rsidRDefault="006A013B" w:rsidP="00984DE5">
            <w:pPr>
              <w:rPr>
                <w:rFonts w:eastAsia="Times New Roman" w:cs="Times New Roman"/>
                <w:sz w:val="24"/>
                <w:szCs w:val="24"/>
              </w:rPr>
            </w:pPr>
            <w:r w:rsidRPr="001C729C">
              <w:rPr>
                <w:rFonts w:eastAsia="Times New Roman" w:cs="Times New Roman"/>
                <w:color w:val="000000"/>
              </w:rPr>
              <w:t>Danh sách lĩnh vực được đánh nhãn thủ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7DE86" w14:textId="77777777" w:rsidR="006A013B" w:rsidRPr="001C729C" w:rsidRDefault="006A013B" w:rsidP="00984DE5">
            <w:pPr>
              <w:rPr>
                <w:rFonts w:eastAsia="Times New Roman" w:cs="Times New Roman"/>
                <w:sz w:val="24"/>
                <w:szCs w:val="24"/>
              </w:rPr>
            </w:pPr>
            <w:r w:rsidRPr="001C729C">
              <w:rPr>
                <w:rFonts w:eastAsia="Times New Roman" w:cs="Times New Roman"/>
                <w:color w:val="000000"/>
              </w:rPr>
              <w:t>list&lt;str&gt;, mỗi string đại diện cho một lĩnh vực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07BCB" w14:textId="77777777" w:rsidR="006A013B" w:rsidRPr="001C729C" w:rsidRDefault="006A013B" w:rsidP="00984DE5">
            <w:pPr>
              <w:spacing w:before="0" w:after="0"/>
              <w:jc w:val="left"/>
              <w:rPr>
                <w:rFonts w:eastAsia="Times New Roman" w:cs="Times New Roman"/>
                <w:sz w:val="24"/>
                <w:szCs w:val="24"/>
              </w:rPr>
            </w:pPr>
          </w:p>
        </w:tc>
      </w:tr>
    </w:tbl>
    <w:p w14:paraId="0359BAE4" w14:textId="11DD4F28" w:rsidR="006A013B" w:rsidRPr="001C729C" w:rsidRDefault="00D82031" w:rsidP="00D82031">
      <w:pPr>
        <w:pStyle w:val="Chuthich"/>
        <w:rPr>
          <w:rFonts w:cs="Times New Roman"/>
          <w:szCs w:val="24"/>
          <w:lang w:val="vi-VN"/>
        </w:rPr>
      </w:pPr>
      <w:bookmarkStart w:id="33" w:name="_Toc167176103"/>
      <w:bookmarkStart w:id="34" w:name="_Toc167886249"/>
      <w:bookmarkStart w:id="35" w:name="_Toc167886523"/>
      <w:bookmarkStart w:id="36" w:name="_Toc167889632"/>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7</w:t>
      </w:r>
      <w:r w:rsidR="005751C6" w:rsidRPr="001C729C">
        <w:rPr>
          <w:rFonts w:cs="Times New Roman"/>
          <w:szCs w:val="24"/>
        </w:rPr>
        <w:fldChar w:fldCharType="end"/>
      </w:r>
      <w:r w:rsidRPr="001C729C">
        <w:rPr>
          <w:rFonts w:cs="Times New Roman"/>
          <w:szCs w:val="24"/>
          <w:lang w:val="vi-VN"/>
        </w:rPr>
        <w:t xml:space="preserve"> </w:t>
      </w:r>
      <w:bookmarkEnd w:id="33"/>
      <w:r w:rsidR="00B20D3F" w:rsidRPr="001C729C">
        <w:rPr>
          <w:rFonts w:cs="Times New Roman"/>
          <w:szCs w:val="24"/>
          <w:lang w:val="vi-VN"/>
        </w:rPr>
        <w:t>Bảng mô tả các trường dữ liệu của course-field.json</w:t>
      </w:r>
      <w:bookmarkEnd w:id="34"/>
      <w:bookmarkEnd w:id="35"/>
      <w:bookmarkEnd w:id="36"/>
    </w:p>
    <w:p w14:paraId="3DD52620" w14:textId="78DB0301" w:rsidR="00576900" w:rsidRPr="001C729C" w:rsidRDefault="006A013B" w:rsidP="00984DE5">
      <w:pPr>
        <w:pStyle w:val="u4"/>
        <w:rPr>
          <w:rFonts w:cs="Times New Roman"/>
          <w:lang w:val="vi-VN"/>
        </w:rPr>
      </w:pPr>
      <w:r w:rsidRPr="001C729C">
        <w:rPr>
          <w:rFonts w:cs="Times New Roman"/>
          <w:lang w:val="vi-VN"/>
        </w:rPr>
        <w:t>Course - School (relation)</w:t>
      </w:r>
    </w:p>
    <w:p w14:paraId="752D4121" w14:textId="58AAA8FD" w:rsidR="00EA789D" w:rsidRPr="001C729C" w:rsidRDefault="00EA789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Mô tả: Trường mà khóa học tương ứng được dạy. </w:t>
      </w:r>
    </w:p>
    <w:p w14:paraId="64288AFE" w14:textId="0E39729D" w:rsidR="00EA789D" w:rsidRPr="001C729C" w:rsidRDefault="00EA789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Định dạng: {course ID}\t{school ID}</w:t>
      </w:r>
    </w:p>
    <w:p w14:paraId="026923CB" w14:textId="4D9EC2D4" w:rsidR="00EA789D" w:rsidRPr="001C729C" w:rsidRDefault="00EA789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relations/course-school.txt</w:t>
      </w:r>
    </w:p>
    <w:p w14:paraId="7396BCF8" w14:textId="40515AC6" w:rsidR="00EA789D" w:rsidRPr="001C729C" w:rsidRDefault="00EA789D"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3983</w:t>
      </w:r>
      <w:r w:rsidRPr="001C729C">
        <w:rPr>
          <w:rFonts w:eastAsia="Times New Roman" w:cs="Times New Roman"/>
          <w:color w:val="000000"/>
          <w:shd w:val="clear" w:color="auto" w:fill="FFFFFF"/>
        </w:rPr>
        <w:t xml:space="preserve"> mẫu</w:t>
      </w:r>
    </w:p>
    <w:p w14:paraId="17B9428D" w14:textId="20F357BE" w:rsidR="00EA789D" w:rsidRPr="001C729C" w:rsidRDefault="00EA789D" w:rsidP="00984DE5">
      <w:pPr>
        <w:pStyle w:val="u4"/>
        <w:rPr>
          <w:rFonts w:cs="Times New Roman"/>
          <w:lang w:val="vi-VN"/>
        </w:rPr>
      </w:pPr>
      <w:r w:rsidRPr="001C729C">
        <w:rPr>
          <w:rFonts w:cs="Times New Roman"/>
          <w:lang w:val="vi-VN"/>
        </w:rPr>
        <w:t>Course - Teacher (relation)</w:t>
      </w:r>
    </w:p>
    <w:p w14:paraId="3F993931" w14:textId="4DC4FC59" w:rsidR="00EA789D" w:rsidRPr="001C729C" w:rsidRDefault="00EA789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Giảng viên của khóa học. </w:t>
      </w:r>
    </w:p>
    <w:p w14:paraId="7433EFDB" w14:textId="2F742E43" w:rsidR="00EA789D" w:rsidRPr="001C729C" w:rsidRDefault="00EA789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Định dạng: {course ID}\t{teacher ID}</w:t>
      </w:r>
    </w:p>
    <w:p w14:paraId="07859A5A" w14:textId="73BB772C" w:rsidR="00EA789D" w:rsidRPr="001C729C" w:rsidRDefault="00EA789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relations/course-teacher.txt</w:t>
      </w:r>
    </w:p>
    <w:p w14:paraId="23EEFA75" w14:textId="051F36F7" w:rsidR="00EA789D" w:rsidRPr="001C729C" w:rsidRDefault="00EA789D"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97192</w:t>
      </w:r>
      <w:r w:rsidRPr="001C729C">
        <w:rPr>
          <w:rFonts w:eastAsia="Times New Roman" w:cs="Times New Roman"/>
          <w:color w:val="000000"/>
          <w:shd w:val="clear" w:color="auto" w:fill="FFFFFF"/>
        </w:rPr>
        <w:t xml:space="preserve"> mẫu</w:t>
      </w:r>
    </w:p>
    <w:p w14:paraId="4FF7744F" w14:textId="554C9855" w:rsidR="00EA789D" w:rsidRPr="001C729C" w:rsidRDefault="00436ED6" w:rsidP="00984DE5">
      <w:pPr>
        <w:pStyle w:val="u4"/>
        <w:rPr>
          <w:rFonts w:cs="Times New Roman"/>
          <w:lang w:val="vi-VN"/>
        </w:rPr>
      </w:pPr>
      <w:bookmarkStart w:id="37" w:name="_Ref167877878"/>
      <w:r w:rsidRPr="001C729C">
        <w:rPr>
          <w:rFonts w:cs="Times New Roman"/>
          <w:lang w:val="vi-VN"/>
        </w:rPr>
        <w:t>Exercise - Problem (relation)</w:t>
      </w:r>
      <w:bookmarkEnd w:id="37"/>
    </w:p>
    <w:p w14:paraId="0E389788" w14:textId="6D4612BF" w:rsidR="00436ED6" w:rsidRPr="001C729C" w:rsidRDefault="00436ED6" w:rsidP="00307646">
      <w:pPr>
        <w:pStyle w:val="ThngthngWeb"/>
        <w:numPr>
          <w:ilvl w:val="0"/>
          <w:numId w:val="3"/>
        </w:numPr>
        <w:spacing w:before="120" w:beforeAutospacing="0" w:after="120" w:afterAutospacing="0" w:line="360" w:lineRule="auto"/>
        <w:jc w:val="both"/>
      </w:pPr>
      <w:r w:rsidRPr="001C729C">
        <w:rPr>
          <w:color w:val="000000"/>
          <w:sz w:val="26"/>
          <w:szCs w:val="26"/>
        </w:rPr>
        <w:t>Mô tả: Tập hợp các vấn đề (câu hỏi) chứa trong bài tập. </w:t>
      </w:r>
    </w:p>
    <w:p w14:paraId="2C19EEFC" w14:textId="50932F29" w:rsidR="00436ED6" w:rsidRPr="001C729C" w:rsidRDefault="00436ED6" w:rsidP="00307646">
      <w:pPr>
        <w:pStyle w:val="ThngthngWeb"/>
        <w:numPr>
          <w:ilvl w:val="0"/>
          <w:numId w:val="3"/>
        </w:numPr>
        <w:spacing w:before="120" w:beforeAutospacing="0" w:after="120" w:afterAutospacing="0" w:line="360" w:lineRule="auto"/>
        <w:jc w:val="both"/>
      </w:pPr>
      <w:r w:rsidRPr="001C729C">
        <w:rPr>
          <w:color w:val="000000"/>
          <w:sz w:val="26"/>
          <w:szCs w:val="26"/>
        </w:rPr>
        <w:t>Định dạng: {exercise ID}\t{question ID}</w:t>
      </w:r>
    </w:p>
    <w:p w14:paraId="79F20452" w14:textId="736B6863" w:rsidR="00436ED6" w:rsidRPr="001C729C" w:rsidRDefault="00436ED6" w:rsidP="00307646">
      <w:pPr>
        <w:pStyle w:val="ThngthngWeb"/>
        <w:numPr>
          <w:ilvl w:val="0"/>
          <w:numId w:val="3"/>
        </w:numPr>
        <w:spacing w:before="120" w:beforeAutospacing="0" w:after="120" w:afterAutospacing="0" w:line="360" w:lineRule="auto"/>
        <w:jc w:val="both"/>
      </w:pPr>
      <w:r w:rsidRPr="001C729C">
        <w:rPr>
          <w:color w:val="000000"/>
          <w:sz w:val="26"/>
          <w:szCs w:val="26"/>
        </w:rPr>
        <w:t>Mỗi dòng trong bộ Exercise là một bộ gồm bài tập (exercise) tương ứng với câu hỏi (problem). Ví dụ: Ex_143 Pm_1</w:t>
      </w:r>
    </w:p>
    <w:p w14:paraId="549CC8A1" w14:textId="745FCCEE" w:rsidR="00436ED6" w:rsidRPr="001C729C" w:rsidRDefault="00436ED6"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Tên file: </w:t>
      </w:r>
      <w:r w:rsidRPr="001C729C">
        <w:rPr>
          <w:b/>
          <w:bCs/>
          <w:color w:val="000000"/>
          <w:sz w:val="26"/>
          <w:szCs w:val="26"/>
        </w:rPr>
        <w:t>relations/exercise-problem.txt</w:t>
      </w:r>
    </w:p>
    <w:p w14:paraId="7CDCA25E" w14:textId="1ABB5B82" w:rsidR="00436ED6" w:rsidRPr="001C729C" w:rsidRDefault="00436ED6"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Số lượng mẫu: </w:t>
      </w:r>
      <w:r w:rsidRPr="001C729C">
        <w:rPr>
          <w:b/>
          <w:bCs/>
          <w:color w:val="000000"/>
          <w:sz w:val="26"/>
          <w:szCs w:val="26"/>
          <w:shd w:val="clear" w:color="auto" w:fill="FFFFFF"/>
        </w:rPr>
        <w:t>6252830</w:t>
      </w:r>
      <w:r w:rsidRPr="001C729C">
        <w:rPr>
          <w:color w:val="000000"/>
          <w:sz w:val="26"/>
          <w:szCs w:val="26"/>
          <w:shd w:val="clear" w:color="auto" w:fill="FFFFFF"/>
        </w:rPr>
        <w:t xml:space="preserve"> mẫu</w:t>
      </w:r>
    </w:p>
    <w:p w14:paraId="41C5D891" w14:textId="2B9C9BD1" w:rsidR="00436ED6" w:rsidRPr="001C729C" w:rsidRDefault="00DE6089" w:rsidP="00984DE5">
      <w:pPr>
        <w:pStyle w:val="u4"/>
        <w:rPr>
          <w:rFonts w:cs="Times New Roman"/>
          <w:lang w:val="vi-VN"/>
        </w:rPr>
      </w:pPr>
      <w:r w:rsidRPr="001C729C">
        <w:rPr>
          <w:rFonts w:cs="Times New Roman"/>
          <w:lang w:val="vi-VN"/>
        </w:rPr>
        <w:t xml:space="preserve"> </w:t>
      </w:r>
      <w:bookmarkStart w:id="38" w:name="_Ref167877829"/>
      <w:r w:rsidRPr="001C729C">
        <w:rPr>
          <w:rFonts w:cs="Times New Roman"/>
          <w:lang w:val="vi-VN"/>
        </w:rPr>
        <w:t>Video ID - CCID (relation)</w:t>
      </w:r>
      <w:bookmarkEnd w:id="38"/>
    </w:p>
    <w:p w14:paraId="4CCCCA27" w14:textId="368B1512" w:rsidR="00DE6089" w:rsidRPr="001C729C" w:rsidRDefault="00DE6089"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Mô tả: Video và ccid tương ứng của nó. </w:t>
      </w:r>
    </w:p>
    <w:p w14:paraId="677423F7" w14:textId="0D2A62F9" w:rsidR="00DE6089" w:rsidRPr="001C729C" w:rsidRDefault="00DE6089"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Định dạng: {Video ID}\t{ccid}</w:t>
      </w:r>
    </w:p>
    <w:p w14:paraId="6D94A6D9" w14:textId="1FFAB1E7" w:rsidR="00DE6089" w:rsidRPr="001C729C" w:rsidRDefault="00DE6089" w:rsidP="00307646">
      <w:pPr>
        <w:pStyle w:val="oancuaDanhsach"/>
        <w:numPr>
          <w:ilvl w:val="0"/>
          <w:numId w:val="3"/>
        </w:numPr>
        <w:rPr>
          <w:rFonts w:eastAsia="Times New Roman" w:cs="Times New Roman"/>
          <w:sz w:val="24"/>
          <w:szCs w:val="24"/>
        </w:rPr>
      </w:pPr>
      <w:r w:rsidRPr="001C729C">
        <w:rPr>
          <w:rFonts w:eastAsia="Times New Roman" w:cs="Times New Roman"/>
          <w:color w:val="000000"/>
        </w:rPr>
        <w:lastRenderedPageBreak/>
        <w:t xml:space="preserve">Tên file: </w:t>
      </w:r>
      <w:r w:rsidRPr="001C729C">
        <w:rPr>
          <w:rFonts w:eastAsia="Times New Roman" w:cs="Times New Roman"/>
          <w:b/>
          <w:bCs/>
          <w:color w:val="000000"/>
        </w:rPr>
        <w:t>relations/video_id-ccid.txt</w:t>
      </w:r>
    </w:p>
    <w:p w14:paraId="79705348" w14:textId="7D3E2C30" w:rsidR="00DE6089" w:rsidRPr="001C729C" w:rsidRDefault="00DE6089"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2798892</w:t>
      </w:r>
      <w:r w:rsidRPr="001C729C">
        <w:rPr>
          <w:rFonts w:eastAsia="Times New Roman" w:cs="Times New Roman"/>
          <w:color w:val="000000"/>
          <w:shd w:val="clear" w:color="auto" w:fill="FFFFFF"/>
        </w:rPr>
        <w:t xml:space="preserve"> mẫu</w:t>
      </w:r>
    </w:p>
    <w:p w14:paraId="78066665" w14:textId="7C403937" w:rsidR="00DE6089" w:rsidRPr="001C729C" w:rsidRDefault="008F09BD" w:rsidP="00EC6DEF">
      <w:pPr>
        <w:pStyle w:val="u3"/>
        <w:rPr>
          <w:rFonts w:cs="Times New Roman"/>
        </w:rPr>
      </w:pPr>
      <w:bookmarkStart w:id="39" w:name="_Toc167889699"/>
      <w:r w:rsidRPr="001C729C">
        <w:rPr>
          <w:rFonts w:cs="Times New Roman"/>
        </w:rPr>
        <w:t>Student behaviors.</w:t>
      </w:r>
      <w:bookmarkEnd w:id="39"/>
    </w:p>
    <w:p w14:paraId="170B74A3" w14:textId="191D2332" w:rsidR="008F09BD" w:rsidRPr="001C729C" w:rsidRDefault="008F09BD" w:rsidP="00984DE5">
      <w:pPr>
        <w:pStyle w:val="u4"/>
        <w:rPr>
          <w:rFonts w:cs="Times New Roman"/>
          <w:lang w:val="vi-VN"/>
        </w:rPr>
      </w:pPr>
      <w:r w:rsidRPr="001C729C">
        <w:rPr>
          <w:rFonts w:cs="Times New Roman"/>
          <w:lang w:val="vi-VN"/>
        </w:rPr>
        <w:t>Student profile (entity)</w:t>
      </w:r>
    </w:p>
    <w:p w14:paraId="41202C41" w14:textId="6E484FD5" w:rsidR="008F09BD" w:rsidRPr="001C729C" w:rsidRDefault="008F09B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Mô tả: Thông tin của học sinh (user)</w:t>
      </w:r>
    </w:p>
    <w:p w14:paraId="0A4E9A0D" w14:textId="57AE4379" w:rsidR="008F09BD" w:rsidRPr="001C729C" w:rsidRDefault="008F09B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entities/user.json</w:t>
      </w:r>
    </w:p>
    <w:p w14:paraId="04788F70" w14:textId="2E5B4E7A" w:rsidR="008F09BD" w:rsidRPr="001C729C" w:rsidRDefault="008F09B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3330294</w:t>
      </w:r>
      <w:r w:rsidRPr="001C729C">
        <w:rPr>
          <w:rFonts w:eastAsia="Times New Roman" w:cs="Times New Roman"/>
          <w:color w:val="000000"/>
          <w:shd w:val="clear" w:color="auto" w:fill="FFFFFF"/>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616"/>
        <w:gridCol w:w="2326"/>
        <w:gridCol w:w="3811"/>
        <w:gridCol w:w="1014"/>
      </w:tblGrid>
      <w:tr w:rsidR="008F09BD" w:rsidRPr="001C729C" w14:paraId="5FB3BC50" w14:textId="77777777" w:rsidTr="008F09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5D55" w14:textId="77777777" w:rsidR="008F09BD" w:rsidRPr="001C729C" w:rsidRDefault="008F09BD" w:rsidP="00984DE5">
            <w:pPr>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04EB7" w14:textId="77777777" w:rsidR="008F09BD" w:rsidRPr="001C729C" w:rsidRDefault="008F09BD"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864DF" w14:textId="77777777" w:rsidR="008F09BD" w:rsidRPr="001C729C" w:rsidRDefault="008F09BD"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2A72A" w14:textId="77777777" w:rsidR="008F09BD" w:rsidRPr="001C729C" w:rsidRDefault="008F09BD" w:rsidP="00984DE5">
            <w:pPr>
              <w:rPr>
                <w:rFonts w:eastAsia="Times New Roman" w:cs="Times New Roman"/>
                <w:sz w:val="24"/>
                <w:szCs w:val="24"/>
              </w:rPr>
            </w:pPr>
            <w:r w:rsidRPr="001C729C">
              <w:rPr>
                <w:rFonts w:eastAsia="Times New Roman" w:cs="Times New Roman"/>
                <w:b/>
                <w:bCs/>
                <w:color w:val="000000"/>
              </w:rPr>
              <w:t>Miền giá trị</w:t>
            </w:r>
          </w:p>
        </w:tc>
      </w:tr>
      <w:tr w:rsidR="008F09BD" w:rsidRPr="001C729C" w14:paraId="242EF8ED" w14:textId="77777777" w:rsidTr="008F09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42E6"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325E"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Id người dùng, bắt đầu bằng “U_”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C1E8E"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D28B2" w14:textId="77777777" w:rsidR="008F09BD" w:rsidRPr="001C729C" w:rsidRDefault="008F09BD" w:rsidP="00984DE5">
            <w:pPr>
              <w:spacing w:before="0" w:after="0"/>
              <w:jc w:val="left"/>
              <w:rPr>
                <w:rFonts w:eastAsia="Times New Roman" w:cs="Times New Roman"/>
                <w:sz w:val="24"/>
                <w:szCs w:val="24"/>
              </w:rPr>
            </w:pPr>
          </w:p>
        </w:tc>
      </w:tr>
      <w:tr w:rsidR="008F09BD" w:rsidRPr="001C729C" w14:paraId="1535D961" w14:textId="77777777" w:rsidTr="008F09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061C8"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40CA6"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Tên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11BA"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2C2BE" w14:textId="77777777" w:rsidR="008F09BD" w:rsidRPr="001C729C" w:rsidRDefault="008F09BD" w:rsidP="00984DE5">
            <w:pPr>
              <w:spacing w:before="0" w:after="0"/>
              <w:jc w:val="left"/>
              <w:rPr>
                <w:rFonts w:eastAsia="Times New Roman" w:cs="Times New Roman"/>
                <w:sz w:val="24"/>
                <w:szCs w:val="24"/>
              </w:rPr>
            </w:pPr>
          </w:p>
        </w:tc>
      </w:tr>
      <w:tr w:rsidR="008F09BD" w:rsidRPr="001C729C" w14:paraId="18888EFB" w14:textId="77777777" w:rsidTr="008F09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165C"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A322"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35C8"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F8BF" w14:textId="77777777" w:rsidR="008F09BD" w:rsidRPr="001C729C" w:rsidRDefault="008F09BD" w:rsidP="00984DE5">
            <w:pPr>
              <w:spacing w:before="0" w:after="0"/>
              <w:jc w:val="left"/>
              <w:rPr>
                <w:rFonts w:eastAsia="Times New Roman" w:cs="Times New Roman"/>
                <w:sz w:val="24"/>
                <w:szCs w:val="24"/>
              </w:rPr>
            </w:pPr>
          </w:p>
        </w:tc>
      </w:tr>
      <w:tr w:rsidR="008F09BD" w:rsidRPr="001C729C" w14:paraId="51E6E83F" w14:textId="77777777" w:rsidTr="008F09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1F39F"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school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FCB1"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Tên trường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9FBA7"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7F822" w14:textId="77777777" w:rsidR="008F09BD" w:rsidRPr="001C729C" w:rsidRDefault="008F09BD" w:rsidP="00984DE5">
            <w:pPr>
              <w:spacing w:before="0" w:after="0"/>
              <w:jc w:val="left"/>
              <w:rPr>
                <w:rFonts w:eastAsia="Times New Roman" w:cs="Times New Roman"/>
                <w:sz w:val="24"/>
                <w:szCs w:val="24"/>
              </w:rPr>
            </w:pPr>
          </w:p>
        </w:tc>
      </w:tr>
      <w:tr w:rsidR="008F09BD" w:rsidRPr="001C729C" w14:paraId="1D15FBC1" w14:textId="77777777" w:rsidTr="008F09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A60F"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year_of_birth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759E1"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Năm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CAB4"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03D8C" w14:textId="77777777" w:rsidR="008F09BD" w:rsidRPr="001C729C" w:rsidRDefault="008F09BD" w:rsidP="00984DE5">
            <w:pPr>
              <w:spacing w:before="0" w:after="0"/>
              <w:jc w:val="left"/>
              <w:rPr>
                <w:rFonts w:eastAsia="Times New Roman" w:cs="Times New Roman"/>
                <w:sz w:val="24"/>
                <w:szCs w:val="24"/>
              </w:rPr>
            </w:pPr>
          </w:p>
        </w:tc>
      </w:tr>
      <w:tr w:rsidR="008F09BD" w:rsidRPr="001C729C" w14:paraId="6797C5E9" w14:textId="77777777" w:rsidTr="008F09BD">
        <w:trPr>
          <w:trHeight w:val="8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7D10F"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course_order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C2442"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Các mã khóa học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7E2E6"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list&lt;int&gt;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8732F" w14:textId="77777777" w:rsidR="008F09BD" w:rsidRPr="001C729C" w:rsidRDefault="008F09BD" w:rsidP="00984DE5">
            <w:pPr>
              <w:spacing w:before="0" w:after="0"/>
              <w:jc w:val="left"/>
              <w:rPr>
                <w:rFonts w:eastAsia="Times New Roman" w:cs="Times New Roman"/>
                <w:sz w:val="24"/>
                <w:szCs w:val="24"/>
              </w:rPr>
            </w:pPr>
          </w:p>
        </w:tc>
      </w:tr>
      <w:tr w:rsidR="008F09BD" w:rsidRPr="001C729C" w14:paraId="0CB1851F" w14:textId="77777777" w:rsidTr="008F09B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074CE"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enroll_time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DD1A8"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Thời gian đăng kí tương ứng với từng khoá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11D87" w14:textId="77777777" w:rsidR="008F09BD" w:rsidRPr="001C729C" w:rsidRDefault="008F09BD" w:rsidP="00984DE5">
            <w:pPr>
              <w:rPr>
                <w:rFonts w:eastAsia="Times New Roman" w:cs="Times New Roman"/>
                <w:sz w:val="24"/>
                <w:szCs w:val="24"/>
              </w:rPr>
            </w:pPr>
            <w:r w:rsidRPr="001C729C">
              <w:rPr>
                <w:rFonts w:eastAsia="Times New Roman" w:cs="Times New Roman"/>
                <w:color w:val="000000"/>
              </w:rPr>
              <w:t>list&lt;DateTime&gt;. DateTime có định dạng “YYYY-MM-DD HH:MM:SS”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6BBDB" w14:textId="77777777" w:rsidR="008F09BD" w:rsidRPr="001C729C" w:rsidRDefault="008F09BD" w:rsidP="00984DE5">
            <w:pPr>
              <w:spacing w:before="0" w:after="0"/>
              <w:jc w:val="left"/>
              <w:rPr>
                <w:rFonts w:eastAsia="Times New Roman" w:cs="Times New Roman"/>
                <w:sz w:val="24"/>
                <w:szCs w:val="24"/>
              </w:rPr>
            </w:pPr>
          </w:p>
        </w:tc>
      </w:tr>
    </w:tbl>
    <w:p w14:paraId="6E934971" w14:textId="01AB32CB" w:rsidR="008F09BD" w:rsidRPr="001C729C" w:rsidRDefault="00B81FBD" w:rsidP="00B81FBD">
      <w:pPr>
        <w:pStyle w:val="Chuthich"/>
        <w:rPr>
          <w:rFonts w:cs="Times New Roman"/>
          <w:szCs w:val="24"/>
          <w:lang w:val="vi-VN"/>
        </w:rPr>
      </w:pPr>
      <w:bookmarkStart w:id="40" w:name="_Toc167176104"/>
      <w:bookmarkStart w:id="41" w:name="_Toc167886250"/>
      <w:bookmarkStart w:id="42" w:name="_Toc167886524"/>
      <w:bookmarkStart w:id="43" w:name="_Toc167889633"/>
      <w:r w:rsidRPr="001C729C">
        <w:rPr>
          <w:rFonts w:cs="Times New Roman"/>
          <w:szCs w:val="24"/>
        </w:rPr>
        <w:lastRenderedPageBreak/>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8</w:t>
      </w:r>
      <w:r w:rsidR="005751C6" w:rsidRPr="001C729C">
        <w:rPr>
          <w:rFonts w:cs="Times New Roman"/>
          <w:szCs w:val="24"/>
        </w:rPr>
        <w:fldChar w:fldCharType="end"/>
      </w:r>
      <w:r w:rsidRPr="001C729C">
        <w:rPr>
          <w:rFonts w:cs="Times New Roman"/>
          <w:szCs w:val="24"/>
          <w:lang w:val="vi-VN"/>
        </w:rPr>
        <w:t xml:space="preserve"> </w:t>
      </w:r>
      <w:bookmarkEnd w:id="40"/>
      <w:r w:rsidR="00D845CC" w:rsidRPr="001C729C">
        <w:rPr>
          <w:rFonts w:cs="Times New Roman"/>
          <w:szCs w:val="24"/>
          <w:lang w:val="vi-VN"/>
        </w:rPr>
        <w:t>Bảng mô tả các trường dữ liệu của user.json</w:t>
      </w:r>
      <w:bookmarkEnd w:id="41"/>
      <w:bookmarkEnd w:id="42"/>
      <w:bookmarkEnd w:id="43"/>
    </w:p>
    <w:p w14:paraId="5C6F83F5" w14:textId="0D5F1012" w:rsidR="00D93963" w:rsidRPr="001C729C" w:rsidRDefault="00FB4AFD" w:rsidP="00984DE5">
      <w:pPr>
        <w:pStyle w:val="u4"/>
        <w:rPr>
          <w:rFonts w:cs="Times New Roman"/>
          <w:lang w:val="vi-VN"/>
        </w:rPr>
      </w:pPr>
      <w:r w:rsidRPr="001C729C">
        <w:rPr>
          <w:rFonts w:cs="Times New Roman"/>
          <w:lang w:val="vi-VN"/>
        </w:rPr>
        <w:t>Comment (entity)</w:t>
      </w:r>
    </w:p>
    <w:p w14:paraId="044EAFAA" w14:textId="451BFC2B" w:rsidR="00AE731E" w:rsidRPr="001C729C" w:rsidRDefault="00AE731E"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 xml:space="preserve">Mô tả: </w:t>
      </w:r>
      <w:bookmarkStart w:id="44" w:name="_Hlk167175706"/>
      <w:r w:rsidRPr="001C729C">
        <w:rPr>
          <w:rFonts w:eastAsia="Times New Roman" w:cs="Times New Roman"/>
          <w:color w:val="000000"/>
        </w:rPr>
        <w:t>Thông tin các bình luận của các học sinh (user) đăng tải lên</w:t>
      </w:r>
      <w:bookmarkEnd w:id="44"/>
    </w:p>
    <w:p w14:paraId="59B5BCA3" w14:textId="0B9D6B6F" w:rsidR="00AE731E" w:rsidRPr="001C729C" w:rsidRDefault="00AE731E"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entities/comment.json</w:t>
      </w:r>
    </w:p>
    <w:p w14:paraId="2C1295AE" w14:textId="7DCA11EA" w:rsidR="00AE731E" w:rsidRPr="001C729C" w:rsidRDefault="00AE731E"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Dung lượng file: 2.1GB</w:t>
      </w:r>
    </w:p>
    <w:tbl>
      <w:tblPr>
        <w:tblW w:w="0" w:type="auto"/>
        <w:tblCellMar>
          <w:top w:w="15" w:type="dxa"/>
          <w:left w:w="15" w:type="dxa"/>
          <w:bottom w:w="15" w:type="dxa"/>
          <w:right w:w="15" w:type="dxa"/>
        </w:tblCellMar>
        <w:tblLook w:val="04A0" w:firstRow="1" w:lastRow="0" w:firstColumn="1" w:lastColumn="0" w:noHBand="0" w:noVBand="1"/>
      </w:tblPr>
      <w:tblGrid>
        <w:gridCol w:w="1413"/>
        <w:gridCol w:w="2887"/>
        <w:gridCol w:w="3084"/>
        <w:gridCol w:w="1383"/>
      </w:tblGrid>
      <w:tr w:rsidR="00AE731E" w:rsidRPr="001C729C" w14:paraId="360B86B1" w14:textId="77777777" w:rsidTr="00AE73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4ED3B" w14:textId="77777777" w:rsidR="00AE731E" w:rsidRPr="001C729C" w:rsidRDefault="00AE731E" w:rsidP="00984DE5">
            <w:pPr>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DD30A" w14:textId="77777777" w:rsidR="00AE731E" w:rsidRPr="001C729C" w:rsidRDefault="00AE731E"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601F9" w14:textId="77777777" w:rsidR="00AE731E" w:rsidRPr="001C729C" w:rsidRDefault="00AE731E"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6710B" w14:textId="77777777" w:rsidR="00AE731E" w:rsidRPr="001C729C" w:rsidRDefault="00AE731E" w:rsidP="00984DE5">
            <w:pPr>
              <w:rPr>
                <w:rFonts w:eastAsia="Times New Roman" w:cs="Times New Roman"/>
                <w:sz w:val="24"/>
                <w:szCs w:val="24"/>
              </w:rPr>
            </w:pPr>
            <w:r w:rsidRPr="001C729C">
              <w:rPr>
                <w:rFonts w:eastAsia="Times New Roman" w:cs="Times New Roman"/>
                <w:b/>
                <w:bCs/>
                <w:color w:val="000000"/>
              </w:rPr>
              <w:t>Miền giá trị</w:t>
            </w:r>
          </w:p>
        </w:tc>
      </w:tr>
      <w:tr w:rsidR="00AE731E" w:rsidRPr="001C729C" w14:paraId="2E737AD6" w14:textId="77777777" w:rsidTr="00AE73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B0A04"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33DD"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Comment ID, bắt đầu bằng “Cm_”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E7B3A"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A4705" w14:textId="77777777" w:rsidR="00AE731E" w:rsidRPr="001C729C" w:rsidRDefault="00AE731E" w:rsidP="00984DE5">
            <w:pPr>
              <w:spacing w:before="0" w:after="0"/>
              <w:jc w:val="left"/>
              <w:rPr>
                <w:rFonts w:eastAsia="Times New Roman" w:cs="Times New Roman"/>
                <w:sz w:val="24"/>
                <w:szCs w:val="24"/>
              </w:rPr>
            </w:pPr>
          </w:p>
        </w:tc>
      </w:tr>
      <w:tr w:rsidR="00AE731E" w:rsidRPr="001C729C" w14:paraId="6488E0D7" w14:textId="77777777" w:rsidTr="00AE73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C2C6D"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10C6A"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ID của người dùng đã bình luận, bắt đầu bằng "U_"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62EE7"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1914" w14:textId="77777777" w:rsidR="00AE731E" w:rsidRPr="001C729C" w:rsidRDefault="00AE731E" w:rsidP="00984DE5">
            <w:pPr>
              <w:spacing w:before="0" w:after="0"/>
              <w:jc w:val="left"/>
              <w:rPr>
                <w:rFonts w:eastAsia="Times New Roman" w:cs="Times New Roman"/>
                <w:sz w:val="24"/>
                <w:szCs w:val="24"/>
              </w:rPr>
            </w:pPr>
          </w:p>
        </w:tc>
      </w:tr>
      <w:tr w:rsidR="00AE731E" w:rsidRPr="001C729C" w14:paraId="21A1F590" w14:textId="77777777" w:rsidTr="00AE73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68A5E"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7386D"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Nội dung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C863E"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6A76F" w14:textId="77777777" w:rsidR="00AE731E" w:rsidRPr="001C729C" w:rsidRDefault="00AE731E" w:rsidP="00984DE5">
            <w:pPr>
              <w:spacing w:before="0" w:after="0"/>
              <w:jc w:val="left"/>
              <w:rPr>
                <w:rFonts w:eastAsia="Times New Roman" w:cs="Times New Roman"/>
                <w:sz w:val="24"/>
                <w:szCs w:val="24"/>
              </w:rPr>
            </w:pPr>
          </w:p>
        </w:tc>
      </w:tr>
      <w:tr w:rsidR="00AE731E" w:rsidRPr="001C729C" w14:paraId="25580AD3" w14:textId="77777777" w:rsidTr="00AE73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5D8B"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create_time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F7B3B"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Thời gian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6930"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DateTime, có định dạng “YYYY-MM-DD HH:MM:SS”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3FB7" w14:textId="77777777" w:rsidR="00AE731E" w:rsidRPr="001C729C" w:rsidRDefault="00AE731E" w:rsidP="00984DE5">
            <w:pPr>
              <w:spacing w:before="0" w:after="0"/>
              <w:jc w:val="left"/>
              <w:rPr>
                <w:rFonts w:eastAsia="Times New Roman" w:cs="Times New Roman"/>
                <w:sz w:val="24"/>
                <w:szCs w:val="24"/>
              </w:rPr>
            </w:pPr>
          </w:p>
        </w:tc>
      </w:tr>
      <w:tr w:rsidR="00AE731E" w:rsidRPr="001C729C" w14:paraId="7B7A0EFE" w14:textId="77777777" w:rsidTr="00AE731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1519"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resource_id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2EC1"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ID của tài nguyên (như video, exercise) mà user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97AE"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A177" w14:textId="77777777" w:rsidR="00AE731E" w:rsidRPr="001C729C" w:rsidRDefault="00AE731E" w:rsidP="00984DE5">
            <w:pPr>
              <w:rPr>
                <w:rFonts w:eastAsia="Times New Roman" w:cs="Times New Roman"/>
                <w:sz w:val="24"/>
                <w:szCs w:val="24"/>
              </w:rPr>
            </w:pPr>
            <w:r w:rsidRPr="001C729C">
              <w:rPr>
                <w:rFonts w:eastAsia="Times New Roman" w:cs="Times New Roman"/>
                <w:color w:val="000000"/>
              </w:rPr>
              <w:t>Có thể nhận giá trị null</w:t>
            </w:r>
          </w:p>
        </w:tc>
      </w:tr>
    </w:tbl>
    <w:p w14:paraId="209C0F21" w14:textId="1833F787" w:rsidR="00B81FBD" w:rsidRPr="001C729C" w:rsidRDefault="00B81FBD" w:rsidP="00B81FBD">
      <w:pPr>
        <w:pStyle w:val="Chuthich"/>
        <w:rPr>
          <w:rFonts w:eastAsia="Times New Roman" w:cs="Times New Roman"/>
          <w:color w:val="000000"/>
          <w:szCs w:val="24"/>
          <w:lang w:val="vi-VN"/>
        </w:rPr>
      </w:pPr>
      <w:bookmarkStart w:id="45" w:name="_Toc167176105"/>
      <w:bookmarkStart w:id="46" w:name="_Toc167886251"/>
      <w:bookmarkStart w:id="47" w:name="_Toc167886525"/>
      <w:bookmarkStart w:id="48" w:name="_Toc167889634"/>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9</w:t>
      </w:r>
      <w:r w:rsidR="005751C6" w:rsidRPr="001C729C">
        <w:rPr>
          <w:rFonts w:cs="Times New Roman"/>
          <w:szCs w:val="24"/>
        </w:rPr>
        <w:fldChar w:fldCharType="end"/>
      </w:r>
      <w:r w:rsidRPr="001C729C">
        <w:rPr>
          <w:rFonts w:cs="Times New Roman"/>
          <w:szCs w:val="24"/>
          <w:lang w:val="vi-VN"/>
        </w:rPr>
        <w:t xml:space="preserve"> </w:t>
      </w:r>
      <w:bookmarkEnd w:id="45"/>
      <w:r w:rsidR="000D7349" w:rsidRPr="001C729C">
        <w:rPr>
          <w:rFonts w:cs="Times New Roman"/>
          <w:szCs w:val="24"/>
          <w:lang w:val="vi-VN"/>
        </w:rPr>
        <w:t>Bảng mô tả các trường dữ liệu của comment.json</w:t>
      </w:r>
      <w:bookmarkEnd w:id="46"/>
      <w:bookmarkEnd w:id="47"/>
      <w:bookmarkEnd w:id="48"/>
    </w:p>
    <w:p w14:paraId="3836F893" w14:textId="70524E8B" w:rsidR="00AE731E" w:rsidRPr="001C729C" w:rsidRDefault="00AE731E" w:rsidP="00984DE5">
      <w:pPr>
        <w:jc w:val="left"/>
        <w:rPr>
          <w:rFonts w:eastAsia="Times New Roman" w:cs="Times New Roman"/>
          <w:color w:val="000000"/>
          <w:lang w:val="vi-VN"/>
        </w:rPr>
      </w:pPr>
      <w:r w:rsidRPr="001C729C">
        <w:rPr>
          <w:rFonts w:eastAsia="Times New Roman" w:cs="Times New Roman"/>
          <w:color w:val="000000"/>
        </w:rPr>
        <w:lastRenderedPageBreak/>
        <w:t>Lưu ý: Thực tế, trường resource_id không được nhắc đến trong file user-en.md trên github của nhóm tác giả nhưng dữ liệu thực lại có thêm trường này.</w:t>
      </w:r>
      <w:r w:rsidRPr="001C729C">
        <w:rPr>
          <w:rFonts w:eastAsia="Times New Roman" w:cs="Times New Roman"/>
          <w:noProof/>
          <w:color w:val="000000"/>
          <w:sz w:val="22"/>
          <w:szCs w:val="22"/>
          <w:bdr w:val="none" w:sz="0" w:space="0" w:color="auto" w:frame="1"/>
        </w:rPr>
        <w:drawing>
          <wp:inline distT="0" distB="0" distL="0" distR="0" wp14:anchorId="762854EB" wp14:editId="7E521BFB">
            <wp:extent cx="5579745" cy="408940"/>
            <wp:effectExtent l="0" t="0" r="1905" b="0"/>
            <wp:docPr id="183990005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408940"/>
                    </a:xfrm>
                    <a:prstGeom prst="rect">
                      <a:avLst/>
                    </a:prstGeom>
                    <a:noFill/>
                    <a:ln>
                      <a:noFill/>
                    </a:ln>
                  </pic:spPr>
                </pic:pic>
              </a:graphicData>
            </a:graphic>
          </wp:inline>
        </w:drawing>
      </w:r>
    </w:p>
    <w:p w14:paraId="123F79FE" w14:textId="26C0A186" w:rsidR="001071D9" w:rsidRPr="001C729C" w:rsidRDefault="001071D9" w:rsidP="005D68BE">
      <w:pPr>
        <w:pStyle w:val="Chuthich"/>
        <w:rPr>
          <w:rFonts w:eastAsia="Times New Roman" w:cs="Times New Roman"/>
          <w:szCs w:val="24"/>
          <w:lang w:val="vi-VN"/>
        </w:rPr>
      </w:pPr>
      <w:bookmarkStart w:id="49" w:name="_Toc167176413"/>
      <w:bookmarkStart w:id="50" w:name="_Toc167886200"/>
      <w:bookmarkStart w:id="51" w:name="_Toc167886488"/>
      <w:bookmarkStart w:id="52" w:name="_Toc167889597"/>
      <w:r w:rsidRPr="001C729C">
        <w:rPr>
          <w:rFonts w:cs="Times New Roman"/>
          <w:szCs w:val="24"/>
        </w:rPr>
        <w:t xml:space="preserve">Hình </w:t>
      </w:r>
      <w:r w:rsidR="00AF41E1" w:rsidRPr="001C729C">
        <w:rPr>
          <w:rFonts w:cs="Times New Roman"/>
          <w:szCs w:val="24"/>
        </w:rPr>
        <w:fldChar w:fldCharType="begin"/>
      </w:r>
      <w:r w:rsidR="00AF41E1" w:rsidRPr="001C729C">
        <w:rPr>
          <w:rFonts w:cs="Times New Roman"/>
          <w:szCs w:val="24"/>
        </w:rPr>
        <w:instrText xml:space="preserve"> STYLEREF 1 \s </w:instrText>
      </w:r>
      <w:r w:rsidR="00AF41E1" w:rsidRPr="001C729C">
        <w:rPr>
          <w:rFonts w:cs="Times New Roman"/>
          <w:szCs w:val="24"/>
        </w:rPr>
        <w:fldChar w:fldCharType="separate"/>
      </w:r>
      <w:r w:rsidR="008D7313">
        <w:rPr>
          <w:rFonts w:cs="Times New Roman"/>
          <w:noProof/>
          <w:szCs w:val="24"/>
        </w:rPr>
        <w:t>1</w:t>
      </w:r>
      <w:r w:rsidR="00AF41E1" w:rsidRPr="001C729C">
        <w:rPr>
          <w:rFonts w:cs="Times New Roman"/>
          <w:szCs w:val="24"/>
        </w:rPr>
        <w:fldChar w:fldCharType="end"/>
      </w:r>
      <w:r w:rsidR="00AF41E1" w:rsidRPr="001C729C">
        <w:rPr>
          <w:rFonts w:cs="Times New Roman"/>
          <w:szCs w:val="24"/>
        </w:rPr>
        <w:t>.</w:t>
      </w:r>
      <w:r w:rsidR="00AF41E1" w:rsidRPr="001C729C">
        <w:rPr>
          <w:rFonts w:cs="Times New Roman"/>
          <w:szCs w:val="24"/>
        </w:rPr>
        <w:fldChar w:fldCharType="begin"/>
      </w:r>
      <w:r w:rsidR="00AF41E1" w:rsidRPr="001C729C">
        <w:rPr>
          <w:rFonts w:cs="Times New Roman"/>
          <w:szCs w:val="24"/>
        </w:rPr>
        <w:instrText xml:space="preserve"> SEQ Hình \* ARABIC \s 1 </w:instrText>
      </w:r>
      <w:r w:rsidR="00AF41E1" w:rsidRPr="001C729C">
        <w:rPr>
          <w:rFonts w:cs="Times New Roman"/>
          <w:szCs w:val="24"/>
        </w:rPr>
        <w:fldChar w:fldCharType="separate"/>
      </w:r>
      <w:r w:rsidR="008D7313">
        <w:rPr>
          <w:rFonts w:cs="Times New Roman"/>
          <w:noProof/>
          <w:szCs w:val="24"/>
        </w:rPr>
        <w:t>1</w:t>
      </w:r>
      <w:r w:rsidR="00AF41E1" w:rsidRPr="001C729C">
        <w:rPr>
          <w:rFonts w:cs="Times New Roman"/>
          <w:szCs w:val="24"/>
        </w:rPr>
        <w:fldChar w:fldCharType="end"/>
      </w:r>
      <w:r w:rsidRPr="001C729C">
        <w:rPr>
          <w:rFonts w:cs="Times New Roman"/>
          <w:szCs w:val="24"/>
          <w:lang w:val="vi-VN"/>
        </w:rPr>
        <w:t xml:space="preserve"> Hình minh họa </w:t>
      </w:r>
      <w:r w:rsidR="005D68BE" w:rsidRPr="001C729C">
        <w:rPr>
          <w:rFonts w:cs="Times New Roman"/>
          <w:szCs w:val="24"/>
          <w:lang w:val="vi-VN"/>
        </w:rPr>
        <w:t>trường dữ liệu bình luận của học sinh</w:t>
      </w:r>
      <w:bookmarkEnd w:id="49"/>
      <w:bookmarkEnd w:id="50"/>
      <w:bookmarkEnd w:id="51"/>
      <w:bookmarkEnd w:id="52"/>
    </w:p>
    <w:p w14:paraId="3AE11C41" w14:textId="2282C52A" w:rsidR="00FB4AFD" w:rsidRPr="001C729C" w:rsidRDefault="00AE731E" w:rsidP="00984DE5">
      <w:pPr>
        <w:pStyle w:val="u4"/>
        <w:rPr>
          <w:rFonts w:cs="Times New Roman"/>
          <w:lang w:val="vi-VN"/>
        </w:rPr>
      </w:pPr>
      <w:r w:rsidRPr="001C729C">
        <w:rPr>
          <w:rFonts w:cs="Times New Roman"/>
          <w:lang w:val="vi-VN"/>
        </w:rPr>
        <w:t>Reply (entity)</w:t>
      </w:r>
    </w:p>
    <w:p w14:paraId="1B2EEAC6" w14:textId="0C795AEE" w:rsidR="005C3464" w:rsidRPr="001C729C" w:rsidRDefault="005C3464"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 xml:space="preserve">Mô tả: </w:t>
      </w:r>
      <w:bookmarkStart w:id="53" w:name="_Hlk167175736"/>
      <w:r w:rsidRPr="001C729C">
        <w:rPr>
          <w:rFonts w:eastAsia="Times New Roman" w:cs="Times New Roman"/>
          <w:color w:val="000000"/>
        </w:rPr>
        <w:t>Thông tin của phần trả lời bình luận (reply) của học sinh (user) </w:t>
      </w:r>
      <w:bookmarkEnd w:id="53"/>
    </w:p>
    <w:p w14:paraId="71F1605B" w14:textId="70CAD4FD" w:rsidR="005C3464" w:rsidRPr="001C729C" w:rsidRDefault="005C3464"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entities/reply.json</w:t>
      </w:r>
    </w:p>
    <w:p w14:paraId="540A6643" w14:textId="519B0DB3" w:rsidR="005C3464" w:rsidRPr="001C729C" w:rsidRDefault="005C3464"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331011</w:t>
      </w:r>
      <w:r w:rsidRPr="001C729C">
        <w:rPr>
          <w:rFonts w:eastAsia="Times New Roman" w:cs="Times New Roman"/>
          <w:color w:val="000000"/>
          <w:shd w:val="clear" w:color="auto" w:fill="FFFFFF"/>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414"/>
        <w:gridCol w:w="2811"/>
        <w:gridCol w:w="3459"/>
        <w:gridCol w:w="1083"/>
      </w:tblGrid>
      <w:tr w:rsidR="005C3464" w:rsidRPr="001C729C" w14:paraId="2B6F893E" w14:textId="77777777" w:rsidTr="005C34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0510" w14:textId="77777777" w:rsidR="005C3464" w:rsidRPr="001C729C" w:rsidRDefault="005C3464" w:rsidP="00984DE5">
            <w:pPr>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8FFCC" w14:textId="77777777" w:rsidR="005C3464" w:rsidRPr="001C729C" w:rsidRDefault="005C3464"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9E571" w14:textId="77777777" w:rsidR="005C3464" w:rsidRPr="001C729C" w:rsidRDefault="005C3464"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3D999" w14:textId="77777777" w:rsidR="005C3464" w:rsidRPr="001C729C" w:rsidRDefault="005C3464" w:rsidP="00984DE5">
            <w:pPr>
              <w:rPr>
                <w:rFonts w:eastAsia="Times New Roman" w:cs="Times New Roman"/>
                <w:sz w:val="24"/>
                <w:szCs w:val="24"/>
              </w:rPr>
            </w:pPr>
            <w:r w:rsidRPr="001C729C">
              <w:rPr>
                <w:rFonts w:eastAsia="Times New Roman" w:cs="Times New Roman"/>
                <w:b/>
                <w:bCs/>
                <w:color w:val="000000"/>
              </w:rPr>
              <w:t>Miền giá trị</w:t>
            </w:r>
          </w:p>
        </w:tc>
      </w:tr>
      <w:tr w:rsidR="005C3464" w:rsidRPr="001C729C" w14:paraId="4FFA96D5" w14:textId="77777777" w:rsidTr="005C34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0CE03"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C35A9"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Reply ID, bắt đầu bằng “Rp_”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375E1"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DF847" w14:textId="77777777" w:rsidR="005C3464" w:rsidRPr="001C729C" w:rsidRDefault="005C3464" w:rsidP="00984DE5">
            <w:pPr>
              <w:spacing w:before="0" w:after="0"/>
              <w:jc w:val="left"/>
              <w:rPr>
                <w:rFonts w:eastAsia="Times New Roman" w:cs="Times New Roman"/>
                <w:sz w:val="24"/>
                <w:szCs w:val="24"/>
              </w:rPr>
            </w:pPr>
          </w:p>
        </w:tc>
      </w:tr>
      <w:tr w:rsidR="005C3464" w:rsidRPr="001C729C" w14:paraId="4ABBA27C" w14:textId="77777777" w:rsidTr="005C34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3774"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14152"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ID của người dùng đã bình luận, bắt đầu bằng "U_"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BB02"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A1BDC" w14:textId="77777777" w:rsidR="005C3464" w:rsidRPr="001C729C" w:rsidRDefault="005C3464" w:rsidP="00984DE5">
            <w:pPr>
              <w:spacing w:before="0" w:after="0"/>
              <w:jc w:val="left"/>
              <w:rPr>
                <w:rFonts w:eastAsia="Times New Roman" w:cs="Times New Roman"/>
                <w:sz w:val="24"/>
                <w:szCs w:val="24"/>
              </w:rPr>
            </w:pPr>
          </w:p>
        </w:tc>
      </w:tr>
      <w:tr w:rsidR="005C3464" w:rsidRPr="001C729C" w14:paraId="1FD90062" w14:textId="77777777" w:rsidTr="005C34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5478A"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64077"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Nội dung phản hồi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3EC12"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45C61" w14:textId="77777777" w:rsidR="005C3464" w:rsidRPr="001C729C" w:rsidRDefault="005C3464" w:rsidP="00984DE5">
            <w:pPr>
              <w:spacing w:before="0" w:after="0"/>
              <w:jc w:val="left"/>
              <w:rPr>
                <w:rFonts w:eastAsia="Times New Roman" w:cs="Times New Roman"/>
                <w:sz w:val="24"/>
                <w:szCs w:val="24"/>
              </w:rPr>
            </w:pPr>
          </w:p>
        </w:tc>
      </w:tr>
      <w:tr w:rsidR="005C3464" w:rsidRPr="001C729C" w14:paraId="02372A55" w14:textId="77777777" w:rsidTr="005C34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06EEA"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create_time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F381"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Thời gian phản hồi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764D" w14:textId="77777777" w:rsidR="005C3464" w:rsidRPr="001C729C" w:rsidRDefault="005C3464" w:rsidP="00984DE5">
            <w:pPr>
              <w:rPr>
                <w:rFonts w:eastAsia="Times New Roman" w:cs="Times New Roman"/>
                <w:sz w:val="24"/>
                <w:szCs w:val="24"/>
              </w:rPr>
            </w:pPr>
            <w:r w:rsidRPr="001C729C">
              <w:rPr>
                <w:rFonts w:eastAsia="Times New Roman" w:cs="Times New Roman"/>
                <w:color w:val="000000"/>
              </w:rPr>
              <w:t>DateTime, có định dạng “YYYY-MM-DD HH:MM:SS”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C4B07" w14:textId="77777777" w:rsidR="005C3464" w:rsidRPr="001C729C" w:rsidRDefault="005C3464" w:rsidP="00984DE5">
            <w:pPr>
              <w:spacing w:before="0" w:after="0"/>
              <w:jc w:val="left"/>
              <w:rPr>
                <w:rFonts w:eastAsia="Times New Roman" w:cs="Times New Roman"/>
                <w:sz w:val="24"/>
                <w:szCs w:val="24"/>
              </w:rPr>
            </w:pPr>
          </w:p>
        </w:tc>
      </w:tr>
    </w:tbl>
    <w:p w14:paraId="2A88BF3A" w14:textId="57AF1430" w:rsidR="00AE731E" w:rsidRPr="001C729C" w:rsidRDefault="00B81FBD" w:rsidP="00B81FBD">
      <w:pPr>
        <w:pStyle w:val="Chuthich"/>
        <w:rPr>
          <w:rFonts w:cs="Times New Roman"/>
          <w:szCs w:val="24"/>
          <w:lang w:val="vi-VN"/>
        </w:rPr>
      </w:pPr>
      <w:bookmarkStart w:id="54" w:name="_Toc167176106"/>
      <w:bookmarkStart w:id="55" w:name="_Toc167886252"/>
      <w:bookmarkStart w:id="56" w:name="_Toc167886526"/>
      <w:bookmarkStart w:id="57" w:name="_Toc167889635"/>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10</w:t>
      </w:r>
      <w:r w:rsidR="005751C6" w:rsidRPr="001C729C">
        <w:rPr>
          <w:rFonts w:cs="Times New Roman"/>
          <w:szCs w:val="24"/>
        </w:rPr>
        <w:fldChar w:fldCharType="end"/>
      </w:r>
      <w:r w:rsidRPr="001C729C">
        <w:rPr>
          <w:rFonts w:cs="Times New Roman"/>
          <w:szCs w:val="24"/>
          <w:lang w:val="vi-VN"/>
        </w:rPr>
        <w:t xml:space="preserve"> </w:t>
      </w:r>
      <w:bookmarkEnd w:id="54"/>
      <w:r w:rsidR="0062188A" w:rsidRPr="001C729C">
        <w:rPr>
          <w:rFonts w:cs="Times New Roman"/>
          <w:szCs w:val="24"/>
          <w:lang w:val="vi-VN"/>
        </w:rPr>
        <w:t>Bảng mô tả các trường dữ liệu của reply.json</w:t>
      </w:r>
      <w:bookmarkEnd w:id="55"/>
      <w:bookmarkEnd w:id="56"/>
      <w:bookmarkEnd w:id="57"/>
    </w:p>
    <w:p w14:paraId="64AF90A3" w14:textId="6A347E8F" w:rsidR="00AE731E" w:rsidRPr="001C729C" w:rsidRDefault="00AE731E" w:rsidP="00984DE5">
      <w:pPr>
        <w:pStyle w:val="u4"/>
        <w:rPr>
          <w:rFonts w:cs="Times New Roman"/>
          <w:lang w:val="vi-VN"/>
        </w:rPr>
      </w:pPr>
      <w:r w:rsidRPr="001C729C">
        <w:rPr>
          <w:rFonts w:cs="Times New Roman"/>
          <w:lang w:val="vi-VN"/>
        </w:rPr>
        <w:t>User-video (relation)</w:t>
      </w:r>
    </w:p>
    <w:p w14:paraId="54DCD6D1" w14:textId="6CDB3D2F" w:rsidR="006E5418" w:rsidRPr="001C729C" w:rsidRDefault="006E5418"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Mô tả: </w:t>
      </w:r>
      <w:bookmarkStart w:id="58" w:name="_Hlk167175776"/>
      <w:r w:rsidRPr="001C729C">
        <w:rPr>
          <w:rFonts w:eastAsia="Times New Roman" w:cs="Times New Roman"/>
          <w:color w:val="000000"/>
        </w:rPr>
        <w:t>Tốc độ và các bước nhảy thời gian của người dùng khi xem video.</w:t>
      </w:r>
      <w:bookmarkEnd w:id="58"/>
      <w:r w:rsidRPr="001C729C">
        <w:rPr>
          <w:rFonts w:eastAsia="Times New Roman" w:cs="Times New Roman"/>
          <w:color w:val="000000"/>
        </w:rPr>
        <w:t> </w:t>
      </w:r>
    </w:p>
    <w:p w14:paraId="372A0590" w14:textId="1A4FF186" w:rsidR="006E5418" w:rsidRPr="001C729C" w:rsidRDefault="006E5418" w:rsidP="00307646">
      <w:pPr>
        <w:pStyle w:val="oancuaDanhsach"/>
        <w:numPr>
          <w:ilvl w:val="0"/>
          <w:numId w:val="3"/>
        </w:numPr>
        <w:rPr>
          <w:rFonts w:eastAsia="Times New Roman" w:cs="Times New Roman"/>
          <w:sz w:val="24"/>
          <w:szCs w:val="24"/>
        </w:rPr>
      </w:pPr>
      <w:r w:rsidRPr="001C729C">
        <w:rPr>
          <w:rFonts w:eastAsia="Times New Roman" w:cs="Times New Roman"/>
          <w:color w:val="000000"/>
        </w:rPr>
        <w:lastRenderedPageBreak/>
        <w:t xml:space="preserve">Tên file: </w:t>
      </w:r>
      <w:r w:rsidRPr="001C729C">
        <w:rPr>
          <w:rFonts w:eastAsia="Times New Roman" w:cs="Times New Roman"/>
          <w:b/>
          <w:bCs/>
          <w:color w:val="000000"/>
        </w:rPr>
        <w:t>relations/user-video.json</w:t>
      </w:r>
    </w:p>
    <w:p w14:paraId="622445E5" w14:textId="3D8E8CEA" w:rsidR="006E5418" w:rsidRPr="001C729C" w:rsidRDefault="006E5418"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Dung lượng</w:t>
      </w:r>
      <w:r w:rsidRPr="001C729C">
        <w:rPr>
          <w:rFonts w:eastAsia="Times New Roman" w:cs="Times New Roman"/>
          <w:b/>
          <w:bCs/>
          <w:color w:val="000000"/>
        </w:rPr>
        <w:t>: 3 GB</w:t>
      </w:r>
    </w:p>
    <w:tbl>
      <w:tblPr>
        <w:tblW w:w="0" w:type="auto"/>
        <w:tblCellMar>
          <w:top w:w="15" w:type="dxa"/>
          <w:left w:w="15" w:type="dxa"/>
          <w:bottom w:w="15" w:type="dxa"/>
          <w:right w:w="15" w:type="dxa"/>
        </w:tblCellMar>
        <w:tblLook w:val="04A0" w:firstRow="1" w:lastRow="0" w:firstColumn="1" w:lastColumn="0" w:noHBand="0" w:noVBand="1"/>
      </w:tblPr>
      <w:tblGrid>
        <w:gridCol w:w="1064"/>
        <w:gridCol w:w="3037"/>
        <w:gridCol w:w="3816"/>
        <w:gridCol w:w="850"/>
      </w:tblGrid>
      <w:tr w:rsidR="006E5418" w:rsidRPr="001C729C" w14:paraId="1EC095B1" w14:textId="77777777" w:rsidTr="006E54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A4134" w14:textId="77777777" w:rsidR="006E5418" w:rsidRPr="001C729C" w:rsidRDefault="006E5418" w:rsidP="00984DE5">
            <w:pPr>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427A7" w14:textId="77777777" w:rsidR="006E5418" w:rsidRPr="001C729C" w:rsidRDefault="006E5418"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2219D" w14:textId="77777777" w:rsidR="006E5418" w:rsidRPr="001C729C" w:rsidRDefault="006E5418"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45BF" w14:textId="77777777" w:rsidR="006E5418" w:rsidRPr="001C729C" w:rsidRDefault="006E5418" w:rsidP="00984DE5">
            <w:pPr>
              <w:rPr>
                <w:rFonts w:eastAsia="Times New Roman" w:cs="Times New Roman"/>
                <w:sz w:val="24"/>
                <w:szCs w:val="24"/>
              </w:rPr>
            </w:pPr>
            <w:r w:rsidRPr="001C729C">
              <w:rPr>
                <w:rFonts w:eastAsia="Times New Roman" w:cs="Times New Roman"/>
                <w:b/>
                <w:bCs/>
                <w:color w:val="000000"/>
              </w:rPr>
              <w:t>Miền giá trị</w:t>
            </w:r>
          </w:p>
        </w:tc>
      </w:tr>
      <w:tr w:rsidR="006E5418" w:rsidRPr="001C729C" w14:paraId="2DA88163" w14:textId="77777777" w:rsidTr="006E54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B70F4" w14:textId="77777777" w:rsidR="006E5418" w:rsidRPr="001C729C" w:rsidRDefault="006E5418" w:rsidP="00984DE5">
            <w:pPr>
              <w:rPr>
                <w:rFonts w:eastAsia="Times New Roman" w:cs="Times New Roman"/>
                <w:sz w:val="24"/>
                <w:szCs w:val="24"/>
              </w:rPr>
            </w:pPr>
            <w:r w:rsidRPr="001C729C">
              <w:rPr>
                <w:rFonts w:eastAsia="Times New Roman" w:cs="Times New Roman"/>
                <w:color w:val="000000"/>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92FAF" w14:textId="77777777" w:rsidR="006E5418" w:rsidRPr="001C729C" w:rsidRDefault="006E5418" w:rsidP="00984DE5">
            <w:pPr>
              <w:rPr>
                <w:rFonts w:eastAsia="Times New Roman" w:cs="Times New Roman"/>
                <w:sz w:val="24"/>
                <w:szCs w:val="24"/>
              </w:rPr>
            </w:pPr>
            <w:r w:rsidRPr="001C729C">
              <w:rPr>
                <w:rFonts w:eastAsia="Times New Roman" w:cs="Times New Roman"/>
                <w:color w:val="000000"/>
              </w:rPr>
              <w:t>ID của user, bắt đầu bằng “U_”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2DC1" w14:textId="77777777" w:rsidR="006E5418" w:rsidRPr="001C729C" w:rsidRDefault="006E5418"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33581" w14:textId="77777777" w:rsidR="006E5418" w:rsidRPr="001C729C" w:rsidRDefault="006E5418" w:rsidP="00984DE5">
            <w:pPr>
              <w:spacing w:before="0" w:after="0"/>
              <w:jc w:val="left"/>
              <w:rPr>
                <w:rFonts w:eastAsia="Times New Roman" w:cs="Times New Roman"/>
                <w:sz w:val="24"/>
                <w:szCs w:val="24"/>
              </w:rPr>
            </w:pPr>
          </w:p>
        </w:tc>
      </w:tr>
      <w:tr w:rsidR="006E5418" w:rsidRPr="001C729C" w14:paraId="399213EF" w14:textId="77777777" w:rsidTr="006E54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87F9E" w14:textId="77777777" w:rsidR="006E5418" w:rsidRPr="001C729C" w:rsidRDefault="006E5418" w:rsidP="00984DE5">
            <w:pPr>
              <w:rPr>
                <w:rFonts w:eastAsia="Times New Roman" w:cs="Times New Roman"/>
                <w:sz w:val="24"/>
                <w:szCs w:val="24"/>
              </w:rPr>
            </w:pPr>
            <w:r w:rsidRPr="001C729C">
              <w:rPr>
                <w:rFonts w:eastAsia="Times New Roman" w:cs="Times New Roman"/>
                <w:color w:val="000000"/>
              </w:rPr>
              <w:t>seq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4A346" w14:textId="77777777" w:rsidR="006E5418" w:rsidRPr="001C729C" w:rsidRDefault="006E5418" w:rsidP="00984DE5">
            <w:pPr>
              <w:rPr>
                <w:rFonts w:eastAsia="Times New Roman" w:cs="Times New Roman"/>
                <w:sz w:val="24"/>
                <w:szCs w:val="24"/>
              </w:rPr>
            </w:pPr>
            <w:r w:rsidRPr="001C729C">
              <w:rPr>
                <w:rFonts w:eastAsia="Times New Roman" w:cs="Times New Roman"/>
                <w:color w:val="000000"/>
              </w:rPr>
              <w:t>Mảng, trình tự người dùng xem video, mỗi đối tượng trong mảng là trình tự thời gian người dùng xem một video nhất định, bao gồm thời gian xem video, thời gian bắt đầu và kết thúc của video, và tốc độ xem video, v.v.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863DC" w14:textId="77777777" w:rsidR="006E5418" w:rsidRPr="001C729C" w:rsidRDefault="006E5418" w:rsidP="00984DE5">
            <w:pPr>
              <w:rPr>
                <w:rFonts w:eastAsia="Times New Roman" w:cs="Times New Roman"/>
                <w:sz w:val="24"/>
                <w:szCs w:val="24"/>
              </w:rPr>
            </w:pPr>
            <w:r w:rsidRPr="001C729C">
              <w:rPr>
                <w:rFonts w:eastAsia="Times New Roman" w:cs="Times New Roman"/>
                <w:color w:val="000000"/>
              </w:rPr>
              <w:t>list&lt;object&gt;. Mỗi object sẽ gồm 2 trường video_id (string) và segment (list&lt;object&gt;). Mỗi phần tử trong segment bao gồm các trường start_point (float), end_point (float), speed (float), local_start_time (int)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C7EF" w14:textId="77777777" w:rsidR="006E5418" w:rsidRPr="001C729C" w:rsidRDefault="006E5418" w:rsidP="00984DE5">
            <w:pPr>
              <w:spacing w:before="0" w:after="0"/>
              <w:jc w:val="left"/>
              <w:rPr>
                <w:rFonts w:eastAsia="Times New Roman" w:cs="Times New Roman"/>
                <w:sz w:val="24"/>
                <w:szCs w:val="24"/>
              </w:rPr>
            </w:pPr>
          </w:p>
        </w:tc>
      </w:tr>
    </w:tbl>
    <w:p w14:paraId="684B1CD1" w14:textId="20FCE85E" w:rsidR="0074395B" w:rsidRPr="001C729C" w:rsidRDefault="0074395B" w:rsidP="0074395B">
      <w:pPr>
        <w:pStyle w:val="Chuthich"/>
        <w:rPr>
          <w:rFonts w:eastAsia="Times New Roman" w:cs="Times New Roman"/>
          <w:color w:val="000000"/>
          <w:szCs w:val="24"/>
          <w:lang w:val="vi-VN"/>
        </w:rPr>
      </w:pPr>
      <w:bookmarkStart w:id="59" w:name="_Toc167176107"/>
      <w:bookmarkStart w:id="60" w:name="_Toc167886253"/>
      <w:bookmarkStart w:id="61" w:name="_Toc167886527"/>
      <w:bookmarkStart w:id="62" w:name="_Toc167889636"/>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11</w:t>
      </w:r>
      <w:r w:rsidR="005751C6" w:rsidRPr="001C729C">
        <w:rPr>
          <w:rFonts w:cs="Times New Roman"/>
          <w:szCs w:val="24"/>
        </w:rPr>
        <w:fldChar w:fldCharType="end"/>
      </w:r>
      <w:r w:rsidRPr="001C729C">
        <w:rPr>
          <w:rFonts w:cs="Times New Roman"/>
          <w:szCs w:val="24"/>
          <w:lang w:val="vi-VN"/>
        </w:rPr>
        <w:t xml:space="preserve"> </w:t>
      </w:r>
      <w:r w:rsidR="005872B5" w:rsidRPr="001C729C">
        <w:rPr>
          <w:rFonts w:cs="Times New Roman"/>
          <w:szCs w:val="24"/>
          <w:lang w:val="vi-VN"/>
        </w:rPr>
        <w:t>Bảng mô tả các trường dữ liệu của user-video.json</w:t>
      </w:r>
      <w:r w:rsidRPr="001C729C">
        <w:rPr>
          <w:rFonts w:cs="Times New Roman"/>
          <w:szCs w:val="24"/>
          <w:lang w:val="vi-VN"/>
        </w:rPr>
        <w:t>.</w:t>
      </w:r>
      <w:bookmarkEnd w:id="59"/>
      <w:bookmarkEnd w:id="60"/>
      <w:bookmarkEnd w:id="61"/>
      <w:bookmarkEnd w:id="62"/>
    </w:p>
    <w:p w14:paraId="34139842" w14:textId="573A07D3" w:rsidR="006E5418" w:rsidRPr="001C729C" w:rsidRDefault="006E5418" w:rsidP="00984DE5">
      <w:pPr>
        <w:jc w:val="left"/>
        <w:rPr>
          <w:rFonts w:eastAsia="Times New Roman" w:cs="Times New Roman"/>
          <w:sz w:val="24"/>
          <w:szCs w:val="24"/>
        </w:rPr>
      </w:pPr>
      <w:r w:rsidRPr="001C729C">
        <w:rPr>
          <w:rFonts w:eastAsia="Times New Roman" w:cs="Times New Roman"/>
          <w:color w:val="000000"/>
        </w:rPr>
        <w:t>Lưu ý: ví dụ về 1 phần tử trong seq.</w:t>
      </w:r>
    </w:p>
    <w:p w14:paraId="4E470E5E" w14:textId="495976DF" w:rsidR="006E5418" w:rsidRPr="001C729C" w:rsidRDefault="006E5418" w:rsidP="00984DE5">
      <w:pPr>
        <w:jc w:val="left"/>
        <w:rPr>
          <w:rFonts w:eastAsia="Times New Roman" w:cs="Times New Roman"/>
          <w:sz w:val="24"/>
          <w:szCs w:val="24"/>
          <w:lang w:val="vi-VN"/>
        </w:rPr>
      </w:pPr>
      <w:r w:rsidRPr="001C729C">
        <w:rPr>
          <w:rFonts w:eastAsia="Times New Roman" w:cs="Times New Roman"/>
          <w:color w:val="000000"/>
        </w:rPr>
        <w:t>{'video_id': 'V_1395639', 'segment': [{'start_point': 100.0, 'end_point': 106.25, 'speed': 1.25, 'local_start_time': 1588438980}, {'start_point': 180.0, 'end_point': 186.25, 'speed': 1.25, 'local_start_time': 1588439045}]}</w:t>
      </w:r>
    </w:p>
    <w:p w14:paraId="54F398FA" w14:textId="56ADA18A" w:rsidR="005C3464" w:rsidRPr="001C729C" w:rsidRDefault="006E5418" w:rsidP="00984DE5">
      <w:pPr>
        <w:pStyle w:val="u4"/>
        <w:rPr>
          <w:rFonts w:cs="Times New Roman"/>
          <w:lang w:val="vi-VN"/>
        </w:rPr>
      </w:pPr>
      <w:r w:rsidRPr="001C729C">
        <w:rPr>
          <w:rFonts w:cs="Times New Roman"/>
          <w:lang w:val="vi-VN"/>
        </w:rPr>
        <w:t>User-problem</w:t>
      </w:r>
    </w:p>
    <w:p w14:paraId="6EA75439" w14:textId="79DCBCB7" w:rsidR="00C377B0" w:rsidRPr="001C729C" w:rsidRDefault="00C377B0"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Mô tả: Người dùng làm bài tập nào. </w:t>
      </w:r>
    </w:p>
    <w:p w14:paraId="245701E0" w14:textId="2A4F6C00" w:rsidR="00C377B0" w:rsidRPr="001C729C" w:rsidRDefault="00C377B0"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relations/user-problem.json</w:t>
      </w:r>
    </w:p>
    <w:p w14:paraId="38EFA8E5" w14:textId="2D011225" w:rsidR="00C377B0" w:rsidRPr="001C729C" w:rsidRDefault="00C377B0"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Dung lượng</w:t>
      </w:r>
      <w:r w:rsidRPr="001C729C">
        <w:rPr>
          <w:rFonts w:eastAsia="Times New Roman" w:cs="Times New Roman"/>
          <w:b/>
          <w:bCs/>
          <w:color w:val="000000"/>
        </w:rPr>
        <w:t>: 21 GB</w:t>
      </w:r>
    </w:p>
    <w:tbl>
      <w:tblPr>
        <w:tblW w:w="0" w:type="auto"/>
        <w:tblCellMar>
          <w:top w:w="15" w:type="dxa"/>
          <w:left w:w="15" w:type="dxa"/>
          <w:bottom w:w="15" w:type="dxa"/>
          <w:right w:w="15" w:type="dxa"/>
        </w:tblCellMar>
        <w:tblLook w:val="04A0" w:firstRow="1" w:lastRow="0" w:firstColumn="1" w:lastColumn="0" w:noHBand="0" w:noVBand="1"/>
      </w:tblPr>
      <w:tblGrid>
        <w:gridCol w:w="1501"/>
        <w:gridCol w:w="3566"/>
        <w:gridCol w:w="2735"/>
        <w:gridCol w:w="965"/>
      </w:tblGrid>
      <w:tr w:rsidR="00C377B0" w:rsidRPr="001C729C" w14:paraId="7FCF34D8" w14:textId="77777777" w:rsidTr="00C377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2DB6" w14:textId="77777777" w:rsidR="00C377B0" w:rsidRPr="001C729C" w:rsidRDefault="00C377B0" w:rsidP="00984DE5">
            <w:pPr>
              <w:rPr>
                <w:rFonts w:eastAsia="Times New Roman" w:cs="Times New Roman"/>
                <w:sz w:val="24"/>
                <w:szCs w:val="24"/>
              </w:rPr>
            </w:pPr>
            <w:r w:rsidRPr="001C729C">
              <w:rPr>
                <w:rFonts w:eastAsia="Times New Roman" w:cs="Times New Roman"/>
                <w:b/>
                <w:bCs/>
                <w:color w:val="000000"/>
              </w:rPr>
              <w:lastRenderedPageBreak/>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74C2" w14:textId="77777777" w:rsidR="00C377B0" w:rsidRPr="001C729C" w:rsidRDefault="00C377B0" w:rsidP="00984DE5">
            <w:pPr>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127EA" w14:textId="77777777" w:rsidR="00C377B0" w:rsidRPr="001C729C" w:rsidRDefault="00C377B0" w:rsidP="00984DE5">
            <w:pPr>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3C83" w14:textId="77777777" w:rsidR="00C377B0" w:rsidRPr="001C729C" w:rsidRDefault="00C377B0" w:rsidP="00984DE5">
            <w:pPr>
              <w:rPr>
                <w:rFonts w:eastAsia="Times New Roman" w:cs="Times New Roman"/>
                <w:sz w:val="24"/>
                <w:szCs w:val="24"/>
              </w:rPr>
            </w:pPr>
            <w:r w:rsidRPr="001C729C">
              <w:rPr>
                <w:rFonts w:eastAsia="Times New Roman" w:cs="Times New Roman"/>
                <w:b/>
                <w:bCs/>
                <w:color w:val="000000"/>
              </w:rPr>
              <w:t>Miền giá trị</w:t>
            </w:r>
          </w:p>
        </w:tc>
      </w:tr>
      <w:tr w:rsidR="00C377B0" w:rsidRPr="001C729C" w14:paraId="4701AD73" w14:textId="77777777" w:rsidTr="00C377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B38B5"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log_id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4381"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ID của bản ghi câu hỏi của người dùng, kết hợp với khóa duy nhất của user_id và problem_id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99E35"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711C6" w14:textId="77777777" w:rsidR="00C377B0" w:rsidRPr="001C729C" w:rsidRDefault="00C377B0" w:rsidP="00984DE5">
            <w:pPr>
              <w:spacing w:before="0" w:after="0"/>
              <w:jc w:val="left"/>
              <w:rPr>
                <w:rFonts w:eastAsia="Times New Roman" w:cs="Times New Roman"/>
                <w:sz w:val="24"/>
                <w:szCs w:val="24"/>
              </w:rPr>
            </w:pPr>
          </w:p>
        </w:tc>
      </w:tr>
      <w:tr w:rsidR="00C377B0" w:rsidRPr="001C729C" w14:paraId="4BC372E6" w14:textId="77777777" w:rsidTr="00C377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EA6C"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8FC4F"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ID người dùng, bắt đầu bằng U_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4630D"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8C968" w14:textId="77777777" w:rsidR="00C377B0" w:rsidRPr="001C729C" w:rsidRDefault="00C377B0" w:rsidP="00984DE5">
            <w:pPr>
              <w:spacing w:before="0" w:after="0"/>
              <w:jc w:val="left"/>
              <w:rPr>
                <w:rFonts w:eastAsia="Times New Roman" w:cs="Times New Roman"/>
                <w:sz w:val="24"/>
                <w:szCs w:val="24"/>
              </w:rPr>
            </w:pPr>
          </w:p>
        </w:tc>
      </w:tr>
      <w:tr w:rsidR="00C377B0" w:rsidRPr="001C729C" w14:paraId="2CD5AD5B" w14:textId="77777777" w:rsidTr="00C377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BAC69"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problem_id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FD3A"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ID vấn đề, bắt đầu bằng Pm_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C860B"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F2405" w14:textId="77777777" w:rsidR="00C377B0" w:rsidRPr="001C729C" w:rsidRDefault="00C377B0" w:rsidP="00984DE5">
            <w:pPr>
              <w:spacing w:before="0" w:after="0"/>
              <w:jc w:val="left"/>
              <w:rPr>
                <w:rFonts w:eastAsia="Times New Roman" w:cs="Times New Roman"/>
                <w:sz w:val="24"/>
                <w:szCs w:val="24"/>
              </w:rPr>
            </w:pPr>
          </w:p>
        </w:tc>
      </w:tr>
      <w:tr w:rsidR="00C377B0" w:rsidRPr="001C729C" w14:paraId="594C0DE9" w14:textId="77777777" w:rsidTr="00C377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85839"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is_correct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D4637"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Câu hỏi có đúng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B9F13"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24F60"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0 hoặc 1</w:t>
            </w:r>
          </w:p>
        </w:tc>
      </w:tr>
      <w:tr w:rsidR="00C377B0" w:rsidRPr="001C729C" w14:paraId="2B1098B8" w14:textId="77777777" w:rsidTr="00C377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7D08"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attempts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9080"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Số lượng câu hỏi đã thử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723E4"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ADCD" w14:textId="77777777" w:rsidR="00C377B0" w:rsidRPr="001C729C" w:rsidRDefault="00C377B0" w:rsidP="00984DE5">
            <w:pPr>
              <w:spacing w:before="0" w:after="0"/>
              <w:jc w:val="left"/>
              <w:rPr>
                <w:rFonts w:eastAsia="Times New Roman" w:cs="Times New Roman"/>
                <w:sz w:val="24"/>
                <w:szCs w:val="24"/>
              </w:rPr>
            </w:pPr>
          </w:p>
        </w:tc>
      </w:tr>
      <w:tr w:rsidR="00C377B0" w:rsidRPr="001C729C" w14:paraId="737426AF" w14:textId="77777777" w:rsidTr="00C377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9F70"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4684C"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Điểm của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218ED"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33CE7" w14:textId="77777777" w:rsidR="00C377B0" w:rsidRPr="001C729C" w:rsidRDefault="00C377B0" w:rsidP="00984DE5">
            <w:pPr>
              <w:spacing w:before="0" w:after="0"/>
              <w:jc w:val="left"/>
              <w:rPr>
                <w:rFonts w:eastAsia="Times New Roman" w:cs="Times New Roman"/>
                <w:sz w:val="24"/>
                <w:szCs w:val="24"/>
              </w:rPr>
            </w:pPr>
          </w:p>
        </w:tc>
      </w:tr>
      <w:tr w:rsidR="00C377B0" w:rsidRPr="001C729C" w14:paraId="3D386050" w14:textId="77777777" w:rsidTr="00C377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ED54"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submit_time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7CC5"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Thời gian làm câu hỏi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44F75" w14:textId="77777777" w:rsidR="00C377B0" w:rsidRPr="001C729C" w:rsidRDefault="00C377B0" w:rsidP="00984DE5">
            <w:pPr>
              <w:rPr>
                <w:rFonts w:eastAsia="Times New Roman" w:cs="Times New Roman"/>
                <w:sz w:val="24"/>
                <w:szCs w:val="24"/>
              </w:rPr>
            </w:pPr>
            <w:r w:rsidRPr="001C729C">
              <w:rPr>
                <w:rFonts w:eastAsia="Times New Roman" w:cs="Times New Roman"/>
                <w:color w:val="000000"/>
              </w:rPr>
              <w:t>DateTime, có định dạng “YYYY-MM-DD HH:MM:SS”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916B2" w14:textId="77777777" w:rsidR="00C377B0" w:rsidRPr="001C729C" w:rsidRDefault="00C377B0" w:rsidP="00984DE5">
            <w:pPr>
              <w:spacing w:before="0" w:after="0"/>
              <w:jc w:val="left"/>
              <w:rPr>
                <w:rFonts w:eastAsia="Times New Roman" w:cs="Times New Roman"/>
                <w:sz w:val="24"/>
                <w:szCs w:val="24"/>
              </w:rPr>
            </w:pPr>
          </w:p>
        </w:tc>
      </w:tr>
    </w:tbl>
    <w:p w14:paraId="26FC1988" w14:textId="0A5CC922" w:rsidR="006E5418" w:rsidRPr="001C729C" w:rsidRDefault="0074395B" w:rsidP="0074395B">
      <w:pPr>
        <w:pStyle w:val="Chuthich"/>
        <w:rPr>
          <w:rFonts w:cs="Times New Roman"/>
          <w:szCs w:val="24"/>
          <w:lang w:val="vi-VN"/>
        </w:rPr>
      </w:pPr>
      <w:bookmarkStart w:id="63" w:name="_Toc167176108"/>
      <w:bookmarkStart w:id="64" w:name="_Toc167886254"/>
      <w:bookmarkStart w:id="65" w:name="_Toc167886528"/>
      <w:bookmarkStart w:id="66" w:name="_Toc167889637"/>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12</w:t>
      </w:r>
      <w:r w:rsidR="005751C6" w:rsidRPr="001C729C">
        <w:rPr>
          <w:rFonts w:cs="Times New Roman"/>
          <w:szCs w:val="24"/>
        </w:rPr>
        <w:fldChar w:fldCharType="end"/>
      </w:r>
      <w:r w:rsidRPr="001C729C">
        <w:rPr>
          <w:rFonts w:cs="Times New Roman"/>
          <w:szCs w:val="24"/>
          <w:lang w:val="vi-VN"/>
        </w:rPr>
        <w:t xml:space="preserve"> </w:t>
      </w:r>
      <w:bookmarkEnd w:id="63"/>
      <w:r w:rsidR="00484A1F" w:rsidRPr="001C729C">
        <w:rPr>
          <w:rFonts w:cs="Times New Roman"/>
          <w:szCs w:val="24"/>
          <w:lang w:val="vi-VN"/>
        </w:rPr>
        <w:t>Bảng mô tả các trường dữ liệu của user-problem.json</w:t>
      </w:r>
      <w:bookmarkEnd w:id="64"/>
      <w:bookmarkEnd w:id="65"/>
      <w:bookmarkEnd w:id="66"/>
    </w:p>
    <w:p w14:paraId="1DDAA600" w14:textId="7334514F" w:rsidR="006E5418" w:rsidRPr="001C729C" w:rsidRDefault="006E5418" w:rsidP="00984DE5">
      <w:pPr>
        <w:pStyle w:val="u4"/>
        <w:rPr>
          <w:rFonts w:cs="Times New Roman"/>
          <w:lang w:val="vi-VN"/>
        </w:rPr>
      </w:pPr>
      <w:r w:rsidRPr="001C729C">
        <w:rPr>
          <w:rFonts w:cs="Times New Roman"/>
          <w:lang w:val="vi-VN"/>
        </w:rPr>
        <w:t>User-xiaomu</w:t>
      </w:r>
    </w:p>
    <w:p w14:paraId="6F3D018A" w14:textId="71547667" w:rsidR="00B35D5F" w:rsidRPr="001C729C" w:rsidRDefault="00B35D5F"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Mô tả: </w:t>
      </w:r>
      <w:bookmarkStart w:id="67" w:name="_Hlk167175840"/>
      <w:r w:rsidRPr="001C729C">
        <w:rPr>
          <w:rFonts w:eastAsia="Times New Roman" w:cs="Times New Roman"/>
          <w:color w:val="000000"/>
        </w:rPr>
        <w:t>Tương tác của người dùng với Xiaomu (bot QA của XuetangX)</w:t>
      </w:r>
      <w:bookmarkEnd w:id="67"/>
      <w:r w:rsidRPr="001C729C">
        <w:rPr>
          <w:rFonts w:eastAsia="Times New Roman" w:cs="Times New Roman"/>
          <w:color w:val="000000"/>
        </w:rPr>
        <w:t>. </w:t>
      </w:r>
    </w:p>
    <w:p w14:paraId="12710B30" w14:textId="0181EC53" w:rsidR="00B35D5F" w:rsidRPr="001C729C" w:rsidRDefault="00B35D5F"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relations/user-xiaomu.json</w:t>
      </w:r>
    </w:p>
    <w:p w14:paraId="15C6F440" w14:textId="3097A245" w:rsidR="00B35D5F" w:rsidRPr="001C729C" w:rsidRDefault="00B35D5F"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108351</w:t>
      </w:r>
      <w:r w:rsidRPr="001C729C">
        <w:rPr>
          <w:rFonts w:eastAsia="Times New Roman" w:cs="Times New Roman"/>
          <w:color w:val="000000"/>
          <w:shd w:val="clear" w:color="auto" w:fill="FFFFFF"/>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659"/>
        <w:gridCol w:w="3471"/>
        <w:gridCol w:w="1635"/>
        <w:gridCol w:w="1515"/>
      </w:tblGrid>
      <w:tr w:rsidR="00B35D5F" w:rsidRPr="001C729C" w14:paraId="0FFDC63F" w14:textId="77777777" w:rsidTr="00B35D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FD7D" w14:textId="77777777" w:rsidR="00B35D5F" w:rsidRPr="001C729C" w:rsidRDefault="00B35D5F" w:rsidP="00984DE5">
            <w:pPr>
              <w:jc w:val="left"/>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D6DC4" w14:textId="77777777" w:rsidR="00B35D5F" w:rsidRPr="001C729C" w:rsidRDefault="00B35D5F" w:rsidP="00984DE5">
            <w:pPr>
              <w:jc w:val="left"/>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8CB60" w14:textId="77777777" w:rsidR="00B35D5F" w:rsidRPr="001C729C" w:rsidRDefault="00B35D5F" w:rsidP="00984DE5">
            <w:pPr>
              <w:jc w:val="left"/>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ED2D" w14:textId="77777777" w:rsidR="00B35D5F" w:rsidRPr="001C729C" w:rsidRDefault="00B35D5F" w:rsidP="00984DE5">
            <w:pPr>
              <w:jc w:val="left"/>
              <w:rPr>
                <w:rFonts w:eastAsia="Times New Roman" w:cs="Times New Roman"/>
                <w:sz w:val="24"/>
                <w:szCs w:val="24"/>
              </w:rPr>
            </w:pPr>
            <w:r w:rsidRPr="001C729C">
              <w:rPr>
                <w:rFonts w:eastAsia="Times New Roman" w:cs="Times New Roman"/>
                <w:b/>
                <w:bCs/>
                <w:color w:val="000000"/>
              </w:rPr>
              <w:t>Miền giá trị</w:t>
            </w:r>
          </w:p>
        </w:tc>
      </w:tr>
      <w:tr w:rsidR="00B35D5F" w:rsidRPr="001C729C" w14:paraId="1037AF28" w14:textId="77777777" w:rsidTr="00B35D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B0BC6" w14:textId="77777777" w:rsidR="00B35D5F" w:rsidRPr="001C729C" w:rsidRDefault="00B35D5F" w:rsidP="00984DE5">
            <w:pPr>
              <w:jc w:val="left"/>
              <w:rPr>
                <w:rFonts w:eastAsia="Times New Roman" w:cs="Times New Roman"/>
                <w:sz w:val="24"/>
                <w:szCs w:val="24"/>
              </w:rPr>
            </w:pPr>
            <w:r w:rsidRPr="001C729C">
              <w:rPr>
                <w:rFonts w:eastAsia="Times New Roman" w:cs="Times New Roman"/>
                <w:color w:val="000000"/>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F56D6" w14:textId="77777777" w:rsidR="00B35D5F" w:rsidRPr="001C729C" w:rsidRDefault="00B35D5F" w:rsidP="00984DE5">
            <w:pPr>
              <w:jc w:val="left"/>
              <w:rPr>
                <w:rFonts w:eastAsia="Times New Roman" w:cs="Times New Roman"/>
                <w:sz w:val="24"/>
                <w:szCs w:val="24"/>
              </w:rPr>
            </w:pPr>
            <w:r w:rsidRPr="001C729C">
              <w:rPr>
                <w:rFonts w:eastAsia="Times New Roman" w:cs="Times New Roman"/>
                <w:color w:val="000000"/>
              </w:rPr>
              <w:t>ID của user, bắt đầu bằng “U_”</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3A84" w14:textId="77777777" w:rsidR="00B35D5F" w:rsidRPr="001C729C" w:rsidRDefault="00B35D5F"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8AD93" w14:textId="77777777" w:rsidR="00B35D5F" w:rsidRPr="001C729C" w:rsidRDefault="00B35D5F" w:rsidP="00984DE5">
            <w:pPr>
              <w:spacing w:before="0" w:after="0"/>
              <w:jc w:val="left"/>
              <w:rPr>
                <w:rFonts w:eastAsia="Times New Roman" w:cs="Times New Roman"/>
                <w:sz w:val="24"/>
                <w:szCs w:val="24"/>
              </w:rPr>
            </w:pPr>
          </w:p>
        </w:tc>
      </w:tr>
      <w:tr w:rsidR="00B35D5F" w:rsidRPr="001C729C" w14:paraId="46BE3A40" w14:textId="77777777" w:rsidTr="00B35D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74156" w14:textId="77777777" w:rsidR="00B35D5F" w:rsidRPr="001C729C" w:rsidRDefault="00B35D5F" w:rsidP="00984DE5">
            <w:pPr>
              <w:jc w:val="left"/>
              <w:rPr>
                <w:rFonts w:eastAsia="Times New Roman" w:cs="Times New Roman"/>
                <w:sz w:val="24"/>
                <w:szCs w:val="24"/>
              </w:rPr>
            </w:pPr>
            <w:r w:rsidRPr="001C729C">
              <w:rPr>
                <w:rFonts w:eastAsia="Times New Roman" w:cs="Times New Roman"/>
                <w:color w:val="000000"/>
              </w:rPr>
              <w:t>question_type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55BD" w14:textId="77777777" w:rsidR="00B35D5F" w:rsidRPr="001C729C" w:rsidRDefault="00B35D5F" w:rsidP="00984DE5">
            <w:pPr>
              <w:jc w:val="left"/>
              <w:rPr>
                <w:rFonts w:eastAsia="Times New Roman" w:cs="Times New Roman"/>
                <w:sz w:val="24"/>
                <w:szCs w:val="24"/>
              </w:rPr>
            </w:pPr>
            <w:r w:rsidRPr="001C729C">
              <w:rPr>
                <w:rFonts w:eastAsia="Times New Roman" w:cs="Times New Roman"/>
                <w:color w:val="000000"/>
              </w:rPr>
              <w:t>Loại câu hỏi của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FF0CE" w14:textId="77777777" w:rsidR="00B35D5F" w:rsidRPr="001C729C" w:rsidRDefault="00B35D5F"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CAB5" w14:textId="77777777" w:rsidR="00B35D5F" w:rsidRPr="001C729C" w:rsidRDefault="00B35D5F" w:rsidP="00984DE5">
            <w:pPr>
              <w:spacing w:before="0" w:after="0"/>
              <w:jc w:val="left"/>
              <w:rPr>
                <w:rFonts w:eastAsia="Times New Roman" w:cs="Times New Roman"/>
                <w:sz w:val="24"/>
                <w:szCs w:val="24"/>
              </w:rPr>
            </w:pPr>
          </w:p>
        </w:tc>
      </w:tr>
      <w:tr w:rsidR="00B35D5F" w:rsidRPr="001C729C" w14:paraId="2668135C" w14:textId="77777777" w:rsidTr="00B35D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D8172" w14:textId="77777777" w:rsidR="00B35D5F" w:rsidRPr="001C729C" w:rsidRDefault="00B35D5F" w:rsidP="00984DE5">
            <w:pPr>
              <w:jc w:val="left"/>
              <w:rPr>
                <w:rFonts w:eastAsia="Times New Roman" w:cs="Times New Roman"/>
                <w:sz w:val="24"/>
                <w:szCs w:val="24"/>
              </w:rPr>
            </w:pPr>
            <w:r w:rsidRPr="001C729C">
              <w:rPr>
                <w:rFonts w:eastAsia="Times New Roman" w:cs="Times New Roman"/>
                <w:color w:val="000000"/>
              </w:rPr>
              <w:t>question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9DE0" w14:textId="77777777" w:rsidR="00B35D5F" w:rsidRPr="001C729C" w:rsidRDefault="00B35D5F" w:rsidP="00984DE5">
            <w:pPr>
              <w:jc w:val="left"/>
              <w:rPr>
                <w:rFonts w:eastAsia="Times New Roman" w:cs="Times New Roman"/>
                <w:sz w:val="24"/>
                <w:szCs w:val="24"/>
              </w:rPr>
            </w:pPr>
            <w:r w:rsidRPr="001C729C">
              <w:rPr>
                <w:rFonts w:eastAsia="Times New Roman" w:cs="Times New Roman"/>
                <w:color w:val="000000"/>
              </w:rPr>
              <w:t>Câu hỏi hỏi bởi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45B56" w14:textId="77777777" w:rsidR="00B35D5F" w:rsidRPr="001C729C" w:rsidRDefault="00B35D5F"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0DE96" w14:textId="77777777" w:rsidR="00B35D5F" w:rsidRPr="001C729C" w:rsidRDefault="00B35D5F" w:rsidP="00984DE5">
            <w:pPr>
              <w:spacing w:before="0" w:after="0"/>
              <w:jc w:val="left"/>
              <w:rPr>
                <w:rFonts w:eastAsia="Times New Roman" w:cs="Times New Roman"/>
                <w:sz w:val="24"/>
                <w:szCs w:val="24"/>
              </w:rPr>
            </w:pPr>
          </w:p>
        </w:tc>
      </w:tr>
    </w:tbl>
    <w:p w14:paraId="6696325F" w14:textId="647AD99E" w:rsidR="00B35D5F" w:rsidRPr="001C729C" w:rsidRDefault="0074395B" w:rsidP="0074395B">
      <w:pPr>
        <w:pStyle w:val="Chuthich"/>
        <w:rPr>
          <w:rFonts w:cs="Times New Roman"/>
          <w:szCs w:val="24"/>
          <w:lang w:val="vi-VN"/>
        </w:rPr>
      </w:pPr>
      <w:bookmarkStart w:id="68" w:name="_Toc167176109"/>
      <w:bookmarkStart w:id="69" w:name="_Toc167886255"/>
      <w:bookmarkStart w:id="70" w:name="_Toc167886529"/>
      <w:bookmarkStart w:id="71" w:name="_Toc167889638"/>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13</w:t>
      </w:r>
      <w:r w:rsidR="005751C6" w:rsidRPr="001C729C">
        <w:rPr>
          <w:rFonts w:cs="Times New Roman"/>
          <w:szCs w:val="24"/>
        </w:rPr>
        <w:fldChar w:fldCharType="end"/>
      </w:r>
      <w:r w:rsidRPr="001C729C">
        <w:rPr>
          <w:rFonts w:cs="Times New Roman"/>
          <w:szCs w:val="24"/>
          <w:lang w:val="vi-VN"/>
        </w:rPr>
        <w:t xml:space="preserve"> </w:t>
      </w:r>
      <w:bookmarkEnd w:id="68"/>
      <w:r w:rsidR="00ED3058" w:rsidRPr="001C729C">
        <w:rPr>
          <w:rFonts w:cs="Times New Roman"/>
          <w:szCs w:val="24"/>
          <w:lang w:val="vi-VN"/>
        </w:rPr>
        <w:t>Bảng mô tả các trường dữ liệu của user-xiaomu.json</w:t>
      </w:r>
      <w:bookmarkEnd w:id="69"/>
      <w:bookmarkEnd w:id="70"/>
      <w:bookmarkEnd w:id="71"/>
    </w:p>
    <w:p w14:paraId="6B2A4801" w14:textId="370B0CFC" w:rsidR="00FB4AFD" w:rsidRPr="001C729C" w:rsidRDefault="00C377B0" w:rsidP="00984DE5">
      <w:pPr>
        <w:pStyle w:val="u4"/>
        <w:rPr>
          <w:rFonts w:cs="Times New Roman"/>
          <w:lang w:val="vi-VN"/>
        </w:rPr>
      </w:pPr>
      <w:r w:rsidRPr="001C729C">
        <w:rPr>
          <w:rFonts w:cs="Times New Roman"/>
          <w:lang w:val="vi-VN"/>
        </w:rPr>
        <w:t>Course-comment</w:t>
      </w:r>
    </w:p>
    <w:p w14:paraId="6FA1BBF4" w14:textId="513ED008" w:rsidR="00B35D5F" w:rsidRPr="001C729C" w:rsidRDefault="00B35D5F"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Mô tả: Bình luận của người dùng liên quan đến khóa học. </w:t>
      </w:r>
    </w:p>
    <w:p w14:paraId="2AB46A1E" w14:textId="024C3198" w:rsidR="00B35D5F" w:rsidRPr="001C729C" w:rsidRDefault="00B35D5F"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Định dạng: {course ID}\t{review ID}.</w:t>
      </w:r>
    </w:p>
    <w:p w14:paraId="6657B8B8" w14:textId="48BF267C" w:rsidR="00B35D5F" w:rsidRPr="001C729C" w:rsidRDefault="00B35D5F"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relations/course-comment.txt</w:t>
      </w:r>
    </w:p>
    <w:p w14:paraId="5AAD5B2E" w14:textId="2D238710" w:rsidR="00B35D5F" w:rsidRPr="001C729C" w:rsidRDefault="00B35D5F"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10181950</w:t>
      </w:r>
      <w:r w:rsidRPr="001C729C">
        <w:rPr>
          <w:rFonts w:eastAsia="Times New Roman" w:cs="Times New Roman"/>
          <w:color w:val="000000"/>
          <w:shd w:val="clear" w:color="auto" w:fill="FFFFFF"/>
        </w:rPr>
        <w:t xml:space="preserve"> mẫu</w:t>
      </w:r>
    </w:p>
    <w:p w14:paraId="5415B3F9" w14:textId="6F66D93E" w:rsidR="00C377B0" w:rsidRPr="001C729C" w:rsidRDefault="00BD7650" w:rsidP="00984DE5">
      <w:pPr>
        <w:pStyle w:val="u4"/>
        <w:rPr>
          <w:rFonts w:cs="Times New Roman"/>
          <w:lang w:val="vi-VN"/>
        </w:rPr>
      </w:pPr>
      <w:r w:rsidRPr="001C729C">
        <w:rPr>
          <w:rFonts w:cs="Times New Roman"/>
          <w:lang w:val="vi-VN"/>
        </w:rPr>
        <w:t>User-comment</w:t>
      </w:r>
    </w:p>
    <w:p w14:paraId="3E2A5838" w14:textId="1EB6F98E" w:rsidR="00B93DBA" w:rsidRPr="001C729C" w:rsidRDefault="00B93DBA"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Mô tả: Bình luận của Người dùng.  </w:t>
      </w:r>
    </w:p>
    <w:p w14:paraId="79872146" w14:textId="71CA9CDD" w:rsidR="00B93DBA" w:rsidRPr="001C729C" w:rsidRDefault="00B93DBA"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Định dạng: {User ID}\t{Comment ID}.</w:t>
      </w:r>
    </w:p>
    <w:p w14:paraId="50147ED4" w14:textId="4B2E4BA1" w:rsidR="00B93DBA" w:rsidRPr="001C729C" w:rsidRDefault="00B93DBA"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relations/user-comment.txt </w:t>
      </w:r>
    </w:p>
    <w:p w14:paraId="642F5475" w14:textId="452CFD61" w:rsidR="00B35D5F" w:rsidRPr="001C729C" w:rsidRDefault="00B93DBA"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shd w:val="clear" w:color="auto" w:fill="FFFFFF"/>
        </w:rPr>
        <w:t>8422134</w:t>
      </w:r>
      <w:r w:rsidRPr="001C729C">
        <w:rPr>
          <w:rFonts w:eastAsia="Times New Roman" w:cs="Times New Roman"/>
          <w:color w:val="000000"/>
          <w:shd w:val="clear" w:color="auto" w:fill="FFFFFF"/>
        </w:rPr>
        <w:t xml:space="preserve"> mẫu</w:t>
      </w:r>
    </w:p>
    <w:p w14:paraId="0D52BE68" w14:textId="11ECF5EE" w:rsidR="00BD7650" w:rsidRPr="001C729C" w:rsidRDefault="00BD7650" w:rsidP="00984DE5">
      <w:pPr>
        <w:pStyle w:val="u4"/>
        <w:rPr>
          <w:rFonts w:cs="Times New Roman"/>
          <w:lang w:val="vi-VN"/>
        </w:rPr>
      </w:pPr>
      <w:r w:rsidRPr="001C729C">
        <w:rPr>
          <w:rFonts w:cs="Times New Roman"/>
          <w:lang w:val="vi-VN"/>
        </w:rPr>
        <w:t>User-reply</w:t>
      </w:r>
    </w:p>
    <w:p w14:paraId="0FDE4556" w14:textId="4D72AC7B" w:rsidR="00B93DBA" w:rsidRPr="001C729C" w:rsidRDefault="00B93DBA" w:rsidP="00307646">
      <w:pPr>
        <w:pStyle w:val="ThngthngWeb"/>
        <w:numPr>
          <w:ilvl w:val="0"/>
          <w:numId w:val="3"/>
        </w:numPr>
        <w:spacing w:before="120" w:beforeAutospacing="0" w:after="120" w:afterAutospacing="0" w:line="360" w:lineRule="auto"/>
        <w:jc w:val="both"/>
      </w:pPr>
      <w:r w:rsidRPr="001C729C">
        <w:rPr>
          <w:color w:val="000000"/>
          <w:sz w:val="26"/>
          <w:szCs w:val="26"/>
        </w:rPr>
        <w:t>Mô tả: Phản hồi Bình luận của Người dùng. </w:t>
      </w:r>
    </w:p>
    <w:p w14:paraId="5D16B80D" w14:textId="0ADEA9DD" w:rsidR="00B93DBA" w:rsidRPr="001C729C" w:rsidRDefault="00B93DBA" w:rsidP="00307646">
      <w:pPr>
        <w:pStyle w:val="ThngthngWeb"/>
        <w:numPr>
          <w:ilvl w:val="0"/>
          <w:numId w:val="3"/>
        </w:numPr>
        <w:spacing w:before="120" w:beforeAutospacing="0" w:after="120" w:afterAutospacing="0" w:line="360" w:lineRule="auto"/>
        <w:jc w:val="both"/>
      </w:pPr>
      <w:r w:rsidRPr="001C729C">
        <w:rPr>
          <w:color w:val="000000"/>
          <w:sz w:val="26"/>
          <w:szCs w:val="26"/>
        </w:rPr>
        <w:t>Định dạng: {User ID}\t{Reply ID}.</w:t>
      </w:r>
    </w:p>
    <w:p w14:paraId="4B9FB352" w14:textId="39465ED9" w:rsidR="00B93DBA" w:rsidRPr="001C729C" w:rsidRDefault="00B93DBA"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Tên file: </w:t>
      </w:r>
      <w:r w:rsidRPr="001C729C">
        <w:rPr>
          <w:b/>
          <w:bCs/>
          <w:color w:val="000000"/>
          <w:sz w:val="26"/>
          <w:szCs w:val="26"/>
        </w:rPr>
        <w:t>relations/user-reply.txt</w:t>
      </w:r>
    </w:p>
    <w:p w14:paraId="1CBA0183" w14:textId="518E0AEC" w:rsidR="00B93DBA" w:rsidRPr="001C729C" w:rsidRDefault="00B93DBA"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Số lượng mẫu: </w:t>
      </w:r>
      <w:r w:rsidRPr="001C729C">
        <w:rPr>
          <w:b/>
          <w:bCs/>
          <w:color w:val="000000"/>
          <w:sz w:val="26"/>
          <w:szCs w:val="26"/>
          <w:shd w:val="clear" w:color="auto" w:fill="FFFFFF"/>
        </w:rPr>
        <w:t>331011</w:t>
      </w:r>
      <w:r w:rsidRPr="001C729C">
        <w:rPr>
          <w:color w:val="000000"/>
          <w:sz w:val="26"/>
          <w:szCs w:val="26"/>
          <w:shd w:val="clear" w:color="auto" w:fill="FFFFFF"/>
        </w:rPr>
        <w:t xml:space="preserve"> mẫu</w:t>
      </w:r>
    </w:p>
    <w:p w14:paraId="77307DDC" w14:textId="5965088E" w:rsidR="00BD7650" w:rsidRPr="001C729C" w:rsidRDefault="00BD7650" w:rsidP="00984DE5">
      <w:pPr>
        <w:pStyle w:val="u4"/>
        <w:rPr>
          <w:rFonts w:cs="Times New Roman"/>
          <w:lang w:val="vi-VN"/>
        </w:rPr>
      </w:pPr>
      <w:r w:rsidRPr="001C729C">
        <w:rPr>
          <w:rFonts w:cs="Times New Roman"/>
          <w:lang w:val="vi-VN"/>
        </w:rPr>
        <w:t xml:space="preserve">  Comment-reply</w:t>
      </w:r>
    </w:p>
    <w:p w14:paraId="55EF503E" w14:textId="2D8391C7" w:rsidR="00A12EA9" w:rsidRPr="001C729C" w:rsidRDefault="00A12EA9" w:rsidP="00307646">
      <w:pPr>
        <w:pStyle w:val="ThngthngWeb"/>
        <w:numPr>
          <w:ilvl w:val="0"/>
          <w:numId w:val="3"/>
        </w:numPr>
        <w:spacing w:before="120" w:beforeAutospacing="0" w:after="120" w:afterAutospacing="0" w:line="360" w:lineRule="auto"/>
        <w:jc w:val="both"/>
      </w:pPr>
      <w:r w:rsidRPr="001C729C">
        <w:rPr>
          <w:color w:val="000000"/>
          <w:sz w:val="26"/>
          <w:szCs w:val="26"/>
        </w:rPr>
        <w:t>Mô tả: Phản hồi bình luận liên quan đến khái niệm. </w:t>
      </w:r>
    </w:p>
    <w:p w14:paraId="58E62FF1" w14:textId="29D56612" w:rsidR="00A12EA9" w:rsidRPr="001C729C" w:rsidRDefault="00A12EA9" w:rsidP="00307646">
      <w:pPr>
        <w:pStyle w:val="ThngthngWeb"/>
        <w:numPr>
          <w:ilvl w:val="0"/>
          <w:numId w:val="3"/>
        </w:numPr>
        <w:spacing w:before="120" w:beforeAutospacing="0" w:after="120" w:afterAutospacing="0" w:line="360" w:lineRule="auto"/>
        <w:jc w:val="both"/>
      </w:pPr>
      <w:r w:rsidRPr="001C729C">
        <w:rPr>
          <w:color w:val="000000"/>
          <w:sz w:val="26"/>
          <w:szCs w:val="26"/>
        </w:rPr>
        <w:t>Định dạng là {Conept ID}\t{Reply ID}.</w:t>
      </w:r>
    </w:p>
    <w:p w14:paraId="11CA0D17" w14:textId="1B43148D" w:rsidR="00A12EA9" w:rsidRPr="001C729C" w:rsidRDefault="00A12EA9"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Tên file: </w:t>
      </w:r>
      <w:r w:rsidRPr="001C729C">
        <w:rPr>
          <w:b/>
          <w:bCs/>
          <w:color w:val="000000"/>
          <w:sz w:val="26"/>
          <w:szCs w:val="26"/>
        </w:rPr>
        <w:t>relations/comment-reply.txt</w:t>
      </w:r>
    </w:p>
    <w:p w14:paraId="467C2E14" w14:textId="28E12B5E" w:rsidR="00BD7650" w:rsidRPr="001C729C" w:rsidRDefault="00A12EA9"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Số lượng mẫu: </w:t>
      </w:r>
      <w:r w:rsidRPr="001C729C">
        <w:rPr>
          <w:b/>
          <w:bCs/>
          <w:color w:val="000000"/>
          <w:sz w:val="26"/>
          <w:szCs w:val="26"/>
          <w:shd w:val="clear" w:color="auto" w:fill="FFFFFF"/>
        </w:rPr>
        <w:t>370493</w:t>
      </w:r>
      <w:r w:rsidRPr="001C729C">
        <w:rPr>
          <w:color w:val="000000"/>
          <w:sz w:val="26"/>
          <w:szCs w:val="26"/>
          <w:shd w:val="clear" w:color="auto" w:fill="FFFFFF"/>
        </w:rPr>
        <w:t xml:space="preserve"> mẫu</w:t>
      </w:r>
    </w:p>
    <w:p w14:paraId="722AAD8F" w14:textId="3620FE45" w:rsidR="00FB4AFD" w:rsidRPr="001C729C" w:rsidRDefault="00A12EA9" w:rsidP="00EC6DEF">
      <w:pPr>
        <w:pStyle w:val="u3"/>
        <w:rPr>
          <w:rFonts w:cs="Times New Roman"/>
        </w:rPr>
      </w:pPr>
      <w:bookmarkStart w:id="72" w:name="_Toc167889700"/>
      <w:r w:rsidRPr="001C729C">
        <w:rPr>
          <w:rFonts w:cs="Times New Roman"/>
        </w:rPr>
        <w:t>Concepts</w:t>
      </w:r>
      <w:bookmarkEnd w:id="72"/>
    </w:p>
    <w:p w14:paraId="41BEED3A" w14:textId="6001199E" w:rsidR="00A12EA9" w:rsidRPr="001C729C" w:rsidRDefault="00A12EA9" w:rsidP="00984DE5">
      <w:pPr>
        <w:pStyle w:val="u4"/>
        <w:rPr>
          <w:rFonts w:cs="Times New Roman"/>
          <w:lang w:val="vi-VN"/>
        </w:rPr>
      </w:pPr>
      <w:r w:rsidRPr="001C729C">
        <w:rPr>
          <w:rFonts w:cs="Times New Roman"/>
          <w:lang w:val="vi-VN"/>
        </w:rPr>
        <w:t>Concept</w:t>
      </w:r>
    </w:p>
    <w:p w14:paraId="264D0F5F" w14:textId="552197AC" w:rsidR="00A932F2" w:rsidRPr="001C729C" w:rsidRDefault="00A932F2"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Mô tả: </w:t>
      </w:r>
      <w:r w:rsidR="002670DF" w:rsidRPr="001C729C">
        <w:rPr>
          <w:color w:val="000000"/>
          <w:sz w:val="26"/>
          <w:szCs w:val="26"/>
        </w:rPr>
        <w:t>Các</w:t>
      </w:r>
      <w:r w:rsidR="002670DF" w:rsidRPr="001C729C">
        <w:rPr>
          <w:color w:val="000000"/>
          <w:sz w:val="26"/>
          <w:szCs w:val="26"/>
          <w:lang w:val="vi-VN"/>
        </w:rPr>
        <w:t xml:space="preserve"> khái niệm của khóa học</w:t>
      </w:r>
    </w:p>
    <w:p w14:paraId="755368D4" w14:textId="4FE0651F" w:rsidR="00A932F2" w:rsidRPr="001C729C" w:rsidRDefault="00A932F2"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Tên file: </w:t>
      </w:r>
      <w:r w:rsidRPr="001C729C">
        <w:rPr>
          <w:b/>
          <w:bCs/>
          <w:color w:val="000000"/>
          <w:sz w:val="26"/>
          <w:szCs w:val="26"/>
        </w:rPr>
        <w:t>entities/concept.json</w:t>
      </w:r>
    </w:p>
    <w:p w14:paraId="1BE98B7F" w14:textId="597E21B0" w:rsidR="00A932F2" w:rsidRPr="001C729C" w:rsidRDefault="00A932F2"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Số mẫu dữ liệu: </w:t>
      </w:r>
      <w:r w:rsidRPr="001C729C">
        <w:rPr>
          <w:b/>
          <w:bCs/>
          <w:color w:val="000000"/>
          <w:sz w:val="26"/>
          <w:szCs w:val="26"/>
        </w:rPr>
        <w:t>637572</w:t>
      </w:r>
      <w:r w:rsidRPr="001C729C">
        <w:rPr>
          <w:color w:val="000000"/>
          <w:sz w:val="26"/>
          <w:szCs w:val="26"/>
        </w:rPr>
        <w:t xml:space="preserve"> mẫu </w:t>
      </w:r>
    </w:p>
    <w:tbl>
      <w:tblPr>
        <w:tblW w:w="0" w:type="auto"/>
        <w:tblCellMar>
          <w:top w:w="15" w:type="dxa"/>
          <w:left w:w="15" w:type="dxa"/>
          <w:bottom w:w="15" w:type="dxa"/>
          <w:right w:w="15" w:type="dxa"/>
        </w:tblCellMar>
        <w:tblLook w:val="04A0" w:firstRow="1" w:lastRow="0" w:firstColumn="1" w:lastColumn="0" w:noHBand="0" w:noVBand="1"/>
      </w:tblPr>
      <w:tblGrid>
        <w:gridCol w:w="1064"/>
        <w:gridCol w:w="5661"/>
        <w:gridCol w:w="1044"/>
        <w:gridCol w:w="998"/>
      </w:tblGrid>
      <w:tr w:rsidR="00A932F2" w:rsidRPr="001C729C" w14:paraId="6B28CEFF" w14:textId="77777777" w:rsidTr="00A932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951FD" w14:textId="77777777" w:rsidR="00A932F2" w:rsidRPr="001C729C" w:rsidRDefault="00A932F2" w:rsidP="00984DE5">
            <w:pPr>
              <w:pStyle w:val="ThngthngWeb"/>
              <w:spacing w:before="120" w:beforeAutospacing="0" w:after="120" w:afterAutospacing="0" w:line="360" w:lineRule="auto"/>
            </w:pPr>
            <w:r w:rsidRPr="001C729C">
              <w:rPr>
                <w:b/>
                <w:bCs/>
                <w:color w:val="000000"/>
                <w:sz w:val="26"/>
                <w:szCs w:val="26"/>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B425C" w14:textId="77777777" w:rsidR="00A932F2" w:rsidRPr="001C729C" w:rsidRDefault="00A932F2" w:rsidP="00984DE5">
            <w:pPr>
              <w:pStyle w:val="ThngthngWeb"/>
              <w:spacing w:before="120" w:beforeAutospacing="0" w:after="120" w:afterAutospacing="0" w:line="360" w:lineRule="auto"/>
            </w:pPr>
            <w:r w:rsidRPr="001C729C">
              <w:rPr>
                <w:b/>
                <w:bCs/>
                <w:color w:val="000000"/>
                <w:sz w:val="26"/>
                <w:szCs w:val="26"/>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D8909" w14:textId="77777777" w:rsidR="00A932F2" w:rsidRPr="001C729C" w:rsidRDefault="00A932F2" w:rsidP="00984DE5">
            <w:pPr>
              <w:pStyle w:val="ThngthngWeb"/>
              <w:spacing w:before="120" w:beforeAutospacing="0" w:after="120" w:afterAutospacing="0" w:line="360" w:lineRule="auto"/>
            </w:pPr>
            <w:r w:rsidRPr="001C729C">
              <w:rPr>
                <w:b/>
                <w:bCs/>
                <w:color w:val="000000"/>
                <w:sz w:val="26"/>
                <w:szCs w:val="26"/>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EC7EE" w14:textId="77777777" w:rsidR="00A932F2" w:rsidRPr="001C729C" w:rsidRDefault="00A932F2" w:rsidP="00984DE5">
            <w:pPr>
              <w:pStyle w:val="ThngthngWeb"/>
              <w:spacing w:before="120" w:beforeAutospacing="0" w:after="120" w:afterAutospacing="0" w:line="360" w:lineRule="auto"/>
            </w:pPr>
            <w:r w:rsidRPr="001C729C">
              <w:rPr>
                <w:b/>
                <w:bCs/>
                <w:color w:val="000000"/>
                <w:sz w:val="26"/>
                <w:szCs w:val="26"/>
              </w:rPr>
              <w:t>Miền giá trị</w:t>
            </w:r>
          </w:p>
        </w:tc>
      </w:tr>
      <w:tr w:rsidR="00A932F2" w:rsidRPr="001C729C" w14:paraId="62B60011" w14:textId="77777777" w:rsidTr="00A932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0F2A" w14:textId="77777777" w:rsidR="00A932F2" w:rsidRPr="001C729C" w:rsidRDefault="00A932F2" w:rsidP="00984DE5">
            <w:pPr>
              <w:pStyle w:val="ThngthngWeb"/>
              <w:spacing w:before="120" w:beforeAutospacing="0" w:after="120" w:afterAutospacing="0" w:line="360" w:lineRule="auto"/>
            </w:pPr>
            <w:r w:rsidRPr="001C729C">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481EC" w14:textId="77777777" w:rsidR="00A932F2" w:rsidRPr="001C729C" w:rsidRDefault="00A932F2" w:rsidP="00984DE5">
            <w:pPr>
              <w:pStyle w:val="ThngthngWeb"/>
              <w:spacing w:before="120" w:beforeAutospacing="0" w:after="120" w:afterAutospacing="0" w:line="360" w:lineRule="auto"/>
            </w:pPr>
            <w:r w:rsidRPr="001C729C">
              <w:rPr>
                <w:color w:val="000000"/>
                <w:sz w:val="26"/>
                <w:szCs w:val="26"/>
              </w:rPr>
              <w:t>Mã khái niệm, thể hiện theo format K_{tên khái niệm}_{trường khái niệm}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8EF09" w14:textId="77777777" w:rsidR="00A932F2" w:rsidRPr="001C729C" w:rsidRDefault="00A932F2" w:rsidP="00984DE5">
            <w:pPr>
              <w:pStyle w:val="ThngthngWeb"/>
              <w:spacing w:before="120" w:beforeAutospacing="0" w:after="120" w:afterAutospacing="0" w:line="360" w:lineRule="auto"/>
            </w:pPr>
            <w:r w:rsidRPr="001C729C">
              <w:rPr>
                <w:color w:val="000000"/>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FDDF" w14:textId="77777777" w:rsidR="00A932F2" w:rsidRPr="001C729C" w:rsidRDefault="00A932F2" w:rsidP="00984DE5">
            <w:pPr>
              <w:rPr>
                <w:rFonts w:cs="Times New Roman"/>
              </w:rPr>
            </w:pPr>
          </w:p>
        </w:tc>
      </w:tr>
      <w:tr w:rsidR="00A932F2" w:rsidRPr="001C729C" w14:paraId="1E57A3C6" w14:textId="77777777" w:rsidTr="00A932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84E2" w14:textId="77777777" w:rsidR="00A932F2" w:rsidRPr="001C729C" w:rsidRDefault="00A932F2" w:rsidP="00984DE5">
            <w:pPr>
              <w:pStyle w:val="ThngthngWeb"/>
              <w:spacing w:before="120" w:beforeAutospacing="0" w:after="120" w:afterAutospacing="0" w:line="360" w:lineRule="auto"/>
            </w:pPr>
            <w:r w:rsidRPr="001C729C">
              <w:rPr>
                <w:color w:val="000000"/>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FC3D8" w14:textId="77777777" w:rsidR="00A932F2" w:rsidRPr="001C729C" w:rsidRDefault="00A932F2" w:rsidP="00984DE5">
            <w:pPr>
              <w:pStyle w:val="ThngthngWeb"/>
              <w:spacing w:before="120" w:beforeAutospacing="0" w:after="120" w:afterAutospacing="0" w:line="360" w:lineRule="auto"/>
            </w:pPr>
            <w:r w:rsidRPr="001C729C">
              <w:rPr>
                <w:color w:val="000000"/>
                <w:sz w:val="26"/>
                <w:szCs w:val="26"/>
              </w:rPr>
              <w:t>Tên khái niệm (mặc định giống với tên khái niệm trong mã khái niệm)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9051E" w14:textId="77777777" w:rsidR="00A932F2" w:rsidRPr="001C729C" w:rsidRDefault="00A932F2" w:rsidP="00984DE5">
            <w:pPr>
              <w:pStyle w:val="ThngthngWeb"/>
              <w:spacing w:before="120" w:beforeAutospacing="0" w:after="120" w:afterAutospacing="0" w:line="360" w:lineRule="auto"/>
            </w:pPr>
            <w:r w:rsidRPr="001C729C">
              <w:rPr>
                <w:color w:val="000000"/>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62CF6" w14:textId="77777777" w:rsidR="00A932F2" w:rsidRPr="001C729C" w:rsidRDefault="00A932F2" w:rsidP="00984DE5">
            <w:pPr>
              <w:rPr>
                <w:rFonts w:cs="Times New Roman"/>
              </w:rPr>
            </w:pPr>
          </w:p>
        </w:tc>
      </w:tr>
      <w:tr w:rsidR="00A932F2" w:rsidRPr="001C729C" w14:paraId="5CE3F26B" w14:textId="77777777" w:rsidTr="00A932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A492" w14:textId="77777777" w:rsidR="00A932F2" w:rsidRPr="001C729C" w:rsidRDefault="00A932F2" w:rsidP="00984DE5">
            <w:pPr>
              <w:pStyle w:val="ThngthngWeb"/>
              <w:spacing w:before="120" w:beforeAutospacing="0" w:after="120" w:afterAutospacing="0" w:line="360" w:lineRule="auto"/>
            </w:pPr>
            <w:r w:rsidRPr="001C729C">
              <w:rPr>
                <w:color w:val="000000"/>
                <w:sz w:val="26"/>
                <w:szCs w:val="26"/>
              </w:rPr>
              <w:t>context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02D02" w14:textId="77777777" w:rsidR="00A932F2" w:rsidRPr="001C729C" w:rsidRDefault="00A932F2" w:rsidP="00984DE5">
            <w:pPr>
              <w:pStyle w:val="ThngthngWeb"/>
              <w:spacing w:before="120" w:beforeAutospacing="0" w:after="120" w:afterAutospacing="0" w:line="360" w:lineRule="auto"/>
            </w:pPr>
            <w:r w:rsidRPr="001C729C">
              <w:rPr>
                <w:color w:val="000000"/>
                <w:sz w:val="26"/>
                <w:szCs w:val="26"/>
              </w:rPr>
              <w:t>Nội dung của khái niệm được xuất hiện trong “</w:t>
            </w:r>
            <w:hyperlink r:id="rId17" w:anchor="entitiesotherjson" w:history="1">
              <w:r w:rsidRPr="001C729C">
                <w:rPr>
                  <w:rStyle w:val="Siuktni"/>
                  <w:color w:val="000000"/>
                  <w:sz w:val="26"/>
                  <w:szCs w:val="26"/>
                  <w:shd w:val="clear" w:color="auto" w:fill="FFFFFF"/>
                </w:rPr>
                <w:t>part of Wiki/Baidu Encyclopedia, Zhihu Q&amp;A</w:t>
              </w:r>
            </w:hyperlink>
            <w:r w:rsidRPr="001C729C">
              <w:rPr>
                <w:color w:val="000000"/>
                <w:sz w:val="26"/>
                <w:szCs w:val="26"/>
                <w:shd w:val="clear" w:color="auto" w:fill="FFFFFF"/>
              </w:rPr>
              <w:t>”. Nội dung này bắt buộc có sẵn tên khái niệm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B99DD" w14:textId="77777777" w:rsidR="00A932F2" w:rsidRPr="001C729C" w:rsidRDefault="00A932F2" w:rsidP="00984DE5">
            <w:pPr>
              <w:pStyle w:val="ThngthngWeb"/>
              <w:spacing w:before="120" w:beforeAutospacing="0" w:after="120" w:afterAutospacing="0" w:line="360" w:lineRule="auto"/>
            </w:pPr>
            <w:r w:rsidRPr="001C729C">
              <w:rPr>
                <w:color w:val="000000"/>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AA1F4" w14:textId="77777777" w:rsidR="00A932F2" w:rsidRPr="001C729C" w:rsidRDefault="00A932F2" w:rsidP="00984DE5">
            <w:pPr>
              <w:spacing w:after="240"/>
              <w:rPr>
                <w:rFonts w:cs="Times New Roman"/>
              </w:rPr>
            </w:pPr>
            <w:r w:rsidRPr="001C729C">
              <w:rPr>
                <w:rFonts w:cs="Times New Roman"/>
              </w:rPr>
              <w:br/>
            </w:r>
            <w:r w:rsidRPr="001C729C">
              <w:rPr>
                <w:rFonts w:cs="Times New Roman"/>
              </w:rPr>
              <w:br/>
            </w:r>
          </w:p>
        </w:tc>
      </w:tr>
    </w:tbl>
    <w:p w14:paraId="3DDB7D9F" w14:textId="08390709" w:rsidR="00A12EA9" w:rsidRPr="001C729C" w:rsidRDefault="0074395B" w:rsidP="0074395B">
      <w:pPr>
        <w:pStyle w:val="Chuthich"/>
        <w:rPr>
          <w:rFonts w:cs="Times New Roman"/>
          <w:szCs w:val="24"/>
          <w:lang w:val="vi-VN"/>
        </w:rPr>
      </w:pPr>
      <w:bookmarkStart w:id="73" w:name="_Toc167176110"/>
      <w:bookmarkStart w:id="74" w:name="_Toc167886256"/>
      <w:bookmarkStart w:id="75" w:name="_Toc167886530"/>
      <w:bookmarkStart w:id="76" w:name="_Toc167889639"/>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14</w:t>
      </w:r>
      <w:r w:rsidR="005751C6" w:rsidRPr="001C729C">
        <w:rPr>
          <w:rFonts w:cs="Times New Roman"/>
          <w:szCs w:val="24"/>
        </w:rPr>
        <w:fldChar w:fldCharType="end"/>
      </w:r>
      <w:r w:rsidRPr="001C729C">
        <w:rPr>
          <w:rFonts w:cs="Times New Roman"/>
          <w:szCs w:val="24"/>
          <w:lang w:val="vi-VN"/>
        </w:rPr>
        <w:t xml:space="preserve"> </w:t>
      </w:r>
      <w:bookmarkEnd w:id="73"/>
      <w:r w:rsidR="00E93246" w:rsidRPr="001C729C">
        <w:rPr>
          <w:rFonts w:cs="Times New Roman"/>
          <w:szCs w:val="24"/>
          <w:lang w:val="vi-VN"/>
        </w:rPr>
        <w:t>Bảng mô tả các trường dữ liệu của concept.json</w:t>
      </w:r>
      <w:bookmarkEnd w:id="74"/>
      <w:bookmarkEnd w:id="75"/>
      <w:bookmarkEnd w:id="76"/>
    </w:p>
    <w:p w14:paraId="4D84539C" w14:textId="0DE0804C" w:rsidR="00A932F2" w:rsidRPr="001C729C" w:rsidRDefault="00A932F2" w:rsidP="00984DE5">
      <w:pPr>
        <w:pStyle w:val="u4"/>
        <w:rPr>
          <w:rFonts w:cs="Times New Roman"/>
          <w:lang w:val="vi-VN"/>
        </w:rPr>
      </w:pPr>
      <w:r w:rsidRPr="001C729C">
        <w:rPr>
          <w:rFonts w:cs="Times New Roman"/>
          <w:lang w:val="vi-VN"/>
        </w:rPr>
        <w:t>Other</w:t>
      </w:r>
    </w:p>
    <w:p w14:paraId="0FB0E05C" w14:textId="5D16E29B" w:rsidR="00A932F2" w:rsidRPr="001C729C" w:rsidRDefault="00A932F2"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 xml:space="preserve">Mô tả: </w:t>
      </w:r>
      <w:bookmarkStart w:id="77" w:name="_Hlk167175909"/>
      <w:r w:rsidRPr="001C729C">
        <w:rPr>
          <w:rFonts w:eastAsia="Times New Roman" w:cs="Times New Roman"/>
          <w:color w:val="000000"/>
        </w:rPr>
        <w:t>Các tài liệu liên quan được thu thập bên ngoài những khoá học</w:t>
      </w:r>
      <w:bookmarkEnd w:id="77"/>
      <w:r w:rsidRPr="001C729C">
        <w:rPr>
          <w:rFonts w:eastAsia="Times New Roman" w:cs="Times New Roman"/>
          <w:color w:val="000000"/>
        </w:rPr>
        <w:t> </w:t>
      </w:r>
    </w:p>
    <w:p w14:paraId="0F9BE2AC" w14:textId="7199E978" w:rsidR="00A932F2" w:rsidRPr="001C729C" w:rsidRDefault="00A932F2"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entities/other.json</w:t>
      </w:r>
    </w:p>
    <w:p w14:paraId="6A538B44" w14:textId="3437828E" w:rsidR="00A932F2" w:rsidRPr="001C729C" w:rsidRDefault="00A932F2"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Số mẫu dữ liệu: </w:t>
      </w:r>
      <w:r w:rsidRPr="001C729C">
        <w:rPr>
          <w:rFonts w:eastAsia="Times New Roman" w:cs="Times New Roman"/>
          <w:b/>
          <w:bCs/>
          <w:color w:val="000000"/>
        </w:rPr>
        <w:t>210349</w:t>
      </w:r>
      <w:r w:rsidRPr="001C729C">
        <w:rPr>
          <w:rFonts w:eastAsia="Times New Roman" w:cs="Times New Roman"/>
          <w:color w:val="000000"/>
        </w:rPr>
        <w:t xml:space="preserve"> mẫu</w:t>
      </w:r>
    </w:p>
    <w:tbl>
      <w:tblPr>
        <w:tblW w:w="0" w:type="auto"/>
        <w:tblCellMar>
          <w:top w:w="15" w:type="dxa"/>
          <w:left w:w="15" w:type="dxa"/>
          <w:bottom w:w="15" w:type="dxa"/>
          <w:right w:w="15" w:type="dxa"/>
        </w:tblCellMar>
        <w:tblLook w:val="04A0" w:firstRow="1" w:lastRow="0" w:firstColumn="1" w:lastColumn="0" w:noHBand="0" w:noVBand="1"/>
      </w:tblPr>
      <w:tblGrid>
        <w:gridCol w:w="1064"/>
        <w:gridCol w:w="4032"/>
        <w:gridCol w:w="1347"/>
        <w:gridCol w:w="2324"/>
      </w:tblGrid>
      <w:tr w:rsidR="00A932F2" w:rsidRPr="001C729C" w14:paraId="66424699" w14:textId="77777777" w:rsidTr="00A932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2A50B" w14:textId="77777777" w:rsidR="00A932F2" w:rsidRPr="001C729C" w:rsidRDefault="00A932F2" w:rsidP="00984DE5">
            <w:pPr>
              <w:jc w:val="left"/>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5BB5" w14:textId="77777777" w:rsidR="00A932F2" w:rsidRPr="001C729C" w:rsidRDefault="00A932F2" w:rsidP="00984DE5">
            <w:pPr>
              <w:jc w:val="left"/>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4F7E3" w14:textId="77777777" w:rsidR="00A932F2" w:rsidRPr="001C729C" w:rsidRDefault="00A932F2" w:rsidP="00984DE5">
            <w:pPr>
              <w:jc w:val="left"/>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7DBC" w14:textId="77777777" w:rsidR="00A932F2" w:rsidRPr="001C729C" w:rsidRDefault="00A932F2" w:rsidP="00984DE5">
            <w:pPr>
              <w:jc w:val="left"/>
              <w:rPr>
                <w:rFonts w:eastAsia="Times New Roman" w:cs="Times New Roman"/>
                <w:sz w:val="24"/>
                <w:szCs w:val="24"/>
              </w:rPr>
            </w:pPr>
            <w:r w:rsidRPr="001C729C">
              <w:rPr>
                <w:rFonts w:eastAsia="Times New Roman" w:cs="Times New Roman"/>
                <w:b/>
                <w:bCs/>
                <w:color w:val="000000"/>
              </w:rPr>
              <w:t>Miền giá trị</w:t>
            </w:r>
          </w:p>
        </w:tc>
      </w:tr>
      <w:tr w:rsidR="00A932F2" w:rsidRPr="001C729C" w14:paraId="3F292806" w14:textId="77777777" w:rsidTr="00A932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B495B"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9DF82"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Mã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04197"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0FCA6" w14:textId="77777777" w:rsidR="00A932F2" w:rsidRPr="001C729C" w:rsidRDefault="00A932F2" w:rsidP="00984DE5">
            <w:pPr>
              <w:spacing w:before="0" w:after="0"/>
              <w:jc w:val="left"/>
              <w:rPr>
                <w:rFonts w:eastAsia="Times New Roman" w:cs="Times New Roman"/>
                <w:sz w:val="24"/>
                <w:szCs w:val="24"/>
              </w:rPr>
            </w:pPr>
          </w:p>
        </w:tc>
      </w:tr>
      <w:tr w:rsidR="00A932F2" w:rsidRPr="001C729C" w14:paraId="7A884726" w14:textId="77777777" w:rsidTr="00A932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1561B"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concept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1212D"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khái niệm của thông tin của tài liệu thu thập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28D3E"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171D2" w14:textId="77777777" w:rsidR="00A932F2" w:rsidRPr="001C729C" w:rsidRDefault="00A932F2" w:rsidP="00984DE5">
            <w:pPr>
              <w:spacing w:before="0" w:after="0"/>
              <w:jc w:val="left"/>
              <w:rPr>
                <w:rFonts w:eastAsia="Times New Roman" w:cs="Times New Roman"/>
                <w:sz w:val="24"/>
                <w:szCs w:val="24"/>
              </w:rPr>
            </w:pPr>
          </w:p>
        </w:tc>
      </w:tr>
      <w:tr w:rsidR="00A932F2" w:rsidRPr="001C729C" w14:paraId="03B100A5" w14:textId="77777777" w:rsidTr="00A932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700B"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D3DEB"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Nguồn dữ liệu, bao gồm [“zhihu”, ”baike”, “wiki”]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D5E1A"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FDD7E"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[“zhihu”, ”baike”, “wiki”]</w:t>
            </w:r>
          </w:p>
        </w:tc>
      </w:tr>
      <w:tr w:rsidR="00A932F2" w:rsidRPr="001C729C" w14:paraId="4A2AAC50" w14:textId="77777777" w:rsidTr="00A932F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27390"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828F1"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Nội dung của tài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75FEC" w14:textId="77777777" w:rsidR="00A932F2" w:rsidRPr="001C729C" w:rsidRDefault="00A932F2"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7A752" w14:textId="77777777" w:rsidR="00A932F2" w:rsidRPr="001C729C" w:rsidRDefault="00A932F2" w:rsidP="00984DE5">
            <w:pPr>
              <w:spacing w:before="0" w:after="0"/>
              <w:jc w:val="left"/>
              <w:rPr>
                <w:rFonts w:eastAsia="Times New Roman" w:cs="Times New Roman"/>
                <w:sz w:val="24"/>
                <w:szCs w:val="24"/>
              </w:rPr>
            </w:pPr>
          </w:p>
        </w:tc>
      </w:tr>
    </w:tbl>
    <w:p w14:paraId="2BC8041A" w14:textId="69E3E3CC" w:rsidR="00A932F2" w:rsidRPr="001C729C" w:rsidRDefault="0074395B" w:rsidP="0074395B">
      <w:pPr>
        <w:pStyle w:val="Chuthich"/>
        <w:rPr>
          <w:rFonts w:cs="Times New Roman"/>
          <w:szCs w:val="24"/>
          <w:lang w:val="vi-VN"/>
        </w:rPr>
      </w:pPr>
      <w:bookmarkStart w:id="78" w:name="_Toc167176111"/>
      <w:bookmarkStart w:id="79" w:name="_Toc167886257"/>
      <w:bookmarkStart w:id="80" w:name="_Toc167886531"/>
      <w:bookmarkStart w:id="81" w:name="_Toc167889640"/>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15</w:t>
      </w:r>
      <w:r w:rsidR="005751C6" w:rsidRPr="001C729C">
        <w:rPr>
          <w:rFonts w:cs="Times New Roman"/>
          <w:szCs w:val="24"/>
        </w:rPr>
        <w:fldChar w:fldCharType="end"/>
      </w:r>
      <w:r w:rsidRPr="001C729C">
        <w:rPr>
          <w:rFonts w:cs="Times New Roman"/>
          <w:szCs w:val="24"/>
          <w:lang w:val="vi-VN"/>
        </w:rPr>
        <w:t xml:space="preserve"> </w:t>
      </w:r>
      <w:bookmarkEnd w:id="78"/>
      <w:r w:rsidR="00F821EE" w:rsidRPr="001C729C">
        <w:rPr>
          <w:rFonts w:cs="Times New Roman"/>
          <w:szCs w:val="24"/>
          <w:lang w:val="vi-VN"/>
        </w:rPr>
        <w:t>Bảng mô tả các trường dữ liệu của other.json</w:t>
      </w:r>
      <w:bookmarkEnd w:id="79"/>
      <w:bookmarkEnd w:id="80"/>
      <w:bookmarkEnd w:id="81"/>
    </w:p>
    <w:p w14:paraId="3913D5DA" w14:textId="3C07E5CD" w:rsidR="00A932F2" w:rsidRPr="001C729C" w:rsidRDefault="00A932F2" w:rsidP="00984DE5">
      <w:pPr>
        <w:pStyle w:val="u4"/>
        <w:rPr>
          <w:rFonts w:cs="Times New Roman"/>
          <w:lang w:val="vi-VN"/>
        </w:rPr>
      </w:pPr>
      <w:r w:rsidRPr="001C729C">
        <w:rPr>
          <w:rFonts w:cs="Times New Roman"/>
          <w:lang w:val="vi-VN"/>
        </w:rPr>
        <w:t>Paper</w:t>
      </w:r>
    </w:p>
    <w:p w14:paraId="187B0CDA" w14:textId="5CE357FB" w:rsidR="00AD2F63" w:rsidRPr="001C729C" w:rsidRDefault="00AD2F63"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Mô tả: Những bài báo khoa học liên quan </w:t>
      </w:r>
    </w:p>
    <w:p w14:paraId="43A8C96F" w14:textId="0B5239EF" w:rsidR="00AD2F63" w:rsidRPr="001C729C" w:rsidRDefault="00AD2F63"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entities/paper.json</w:t>
      </w:r>
    </w:p>
    <w:p w14:paraId="3D4470AE" w14:textId="331BD543" w:rsidR="00AD2F63" w:rsidRPr="001C729C" w:rsidRDefault="00AD2F63"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Dung lượng: </w:t>
      </w:r>
      <w:r w:rsidRPr="001C729C">
        <w:rPr>
          <w:rFonts w:eastAsia="Times New Roman" w:cs="Times New Roman"/>
          <w:b/>
          <w:bCs/>
          <w:color w:val="000000"/>
        </w:rPr>
        <w:t>6.8 GB</w:t>
      </w:r>
    </w:p>
    <w:tbl>
      <w:tblPr>
        <w:tblW w:w="0" w:type="auto"/>
        <w:tblCellMar>
          <w:top w:w="15" w:type="dxa"/>
          <w:left w:w="15" w:type="dxa"/>
          <w:bottom w:w="15" w:type="dxa"/>
          <w:right w:w="15" w:type="dxa"/>
        </w:tblCellMar>
        <w:tblLook w:val="04A0" w:firstRow="1" w:lastRow="0" w:firstColumn="1" w:lastColumn="0" w:noHBand="0" w:noVBand="1"/>
      </w:tblPr>
      <w:tblGrid>
        <w:gridCol w:w="1572"/>
        <w:gridCol w:w="4235"/>
        <w:gridCol w:w="1278"/>
        <w:gridCol w:w="1682"/>
      </w:tblGrid>
      <w:tr w:rsidR="00AD2F63" w:rsidRPr="001C729C" w14:paraId="214CE179"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9663" w14:textId="77777777" w:rsidR="00AD2F63" w:rsidRPr="001C729C" w:rsidRDefault="00AD2F63" w:rsidP="00984DE5">
            <w:pPr>
              <w:jc w:val="left"/>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CF8E7" w14:textId="77777777" w:rsidR="00AD2F63" w:rsidRPr="001C729C" w:rsidRDefault="00AD2F63" w:rsidP="00984DE5">
            <w:pPr>
              <w:jc w:val="left"/>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5A4D0" w14:textId="77777777" w:rsidR="00AD2F63" w:rsidRPr="001C729C" w:rsidRDefault="00AD2F63" w:rsidP="00984DE5">
            <w:pPr>
              <w:jc w:val="left"/>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92CF" w14:textId="77777777" w:rsidR="00AD2F63" w:rsidRPr="001C729C" w:rsidRDefault="00AD2F63" w:rsidP="00984DE5">
            <w:pPr>
              <w:jc w:val="left"/>
              <w:rPr>
                <w:rFonts w:eastAsia="Times New Roman" w:cs="Times New Roman"/>
                <w:sz w:val="24"/>
                <w:szCs w:val="24"/>
              </w:rPr>
            </w:pPr>
            <w:r w:rsidRPr="001C729C">
              <w:rPr>
                <w:rFonts w:eastAsia="Times New Roman" w:cs="Times New Roman"/>
                <w:b/>
                <w:bCs/>
                <w:color w:val="000000"/>
              </w:rPr>
              <w:t>Miền giá trị</w:t>
            </w:r>
          </w:p>
        </w:tc>
      </w:tr>
      <w:tr w:rsidR="00AD2F63" w:rsidRPr="001C729C" w14:paraId="0B26A5B7"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2A35E"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220C5"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Mã bài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F451"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C9D98" w14:textId="77777777" w:rsidR="00AD2F63" w:rsidRPr="001C729C" w:rsidRDefault="00AD2F63" w:rsidP="00984DE5">
            <w:pPr>
              <w:spacing w:before="0" w:after="0"/>
              <w:jc w:val="left"/>
              <w:rPr>
                <w:rFonts w:eastAsia="Times New Roman" w:cs="Times New Roman"/>
                <w:sz w:val="24"/>
                <w:szCs w:val="24"/>
              </w:rPr>
            </w:pPr>
          </w:p>
        </w:tc>
      </w:tr>
      <w:tr w:rsidR="00AD2F63" w:rsidRPr="001C729C" w14:paraId="13114052"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1A9F"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concept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A27FE"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Mã khái niệm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D1A22"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0628A" w14:textId="77777777" w:rsidR="00AD2F63" w:rsidRPr="001C729C" w:rsidRDefault="00AD2F63" w:rsidP="00984DE5">
            <w:pPr>
              <w:spacing w:before="0" w:after="0"/>
              <w:jc w:val="left"/>
              <w:rPr>
                <w:rFonts w:eastAsia="Times New Roman" w:cs="Times New Roman"/>
                <w:sz w:val="24"/>
                <w:szCs w:val="24"/>
              </w:rPr>
            </w:pPr>
          </w:p>
        </w:tc>
      </w:tr>
      <w:tr w:rsidR="00AD2F63" w:rsidRPr="001C729C" w14:paraId="73311DA1"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D4AC1"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abstract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9419"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Phần giới thiệu (abstract) của bài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34F95"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0F26E"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[“zhihu”, ”baike”, “wiki”]</w:t>
            </w:r>
          </w:p>
        </w:tc>
      </w:tr>
      <w:tr w:rsidR="00AD2F63" w:rsidRPr="001C729C" w14:paraId="279604DC"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A81E"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05FD6"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Nội dung của tài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985E2"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21395" w14:textId="77777777" w:rsidR="00AD2F63" w:rsidRPr="001C729C" w:rsidRDefault="00AD2F63" w:rsidP="00984DE5">
            <w:pPr>
              <w:spacing w:before="0" w:after="0"/>
              <w:jc w:val="left"/>
              <w:rPr>
                <w:rFonts w:eastAsia="Times New Roman" w:cs="Times New Roman"/>
                <w:sz w:val="24"/>
                <w:szCs w:val="24"/>
              </w:rPr>
            </w:pPr>
          </w:p>
        </w:tc>
      </w:tr>
      <w:tr w:rsidR="00AD2F63" w:rsidRPr="001C729C" w14:paraId="20EF3342"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53B92"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lang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B2D1A"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Ngôn ngữ của bài báo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08D8"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54D6"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“en”: Tiếng Anh</w:t>
            </w:r>
          </w:p>
          <w:p w14:paraId="25614DB7"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“zh”: Tiếng Trung</w:t>
            </w:r>
          </w:p>
        </w:tc>
      </w:tr>
      <w:tr w:rsidR="00AD2F63" w:rsidRPr="001C729C" w14:paraId="60C5B7FB"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E3349"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pages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35DC"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Số lượng trang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9178E"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98C3C" w14:textId="77777777" w:rsidR="00AD2F63" w:rsidRPr="001C729C" w:rsidRDefault="00AD2F63" w:rsidP="00984DE5">
            <w:pPr>
              <w:spacing w:before="0" w:after="0"/>
              <w:jc w:val="left"/>
              <w:rPr>
                <w:rFonts w:eastAsia="Times New Roman" w:cs="Times New Roman"/>
                <w:sz w:val="24"/>
                <w:szCs w:val="24"/>
              </w:rPr>
            </w:pPr>
          </w:p>
        </w:tc>
      </w:tr>
      <w:tr w:rsidR="00AD2F63" w:rsidRPr="001C729C" w14:paraId="0749DF3A"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FE63"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num_citation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EC82"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Số lượng citation (trích dẫn từ bài báo khác) tính trong năm 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4418C"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35753" w14:textId="77777777" w:rsidR="00AD2F63" w:rsidRPr="001C729C" w:rsidRDefault="00AD2F63" w:rsidP="00984DE5">
            <w:pPr>
              <w:spacing w:before="0" w:after="0"/>
              <w:jc w:val="left"/>
              <w:rPr>
                <w:rFonts w:eastAsia="Times New Roman" w:cs="Times New Roman"/>
                <w:sz w:val="24"/>
                <w:szCs w:val="24"/>
              </w:rPr>
            </w:pPr>
          </w:p>
        </w:tc>
      </w:tr>
      <w:tr w:rsidR="00AD2F63" w:rsidRPr="001C729C" w14:paraId="3CD15C5C"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5FE7"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D04B9"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Điểm số tương đồng giữa bài báo và khái niệm. Điểm càng cao thì càng liên quan nhiều đến khái niệm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B04F2"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9ACA7" w14:textId="77777777" w:rsidR="00AD2F63" w:rsidRPr="001C729C" w:rsidRDefault="00AD2F63" w:rsidP="00984DE5">
            <w:pPr>
              <w:spacing w:before="0" w:after="0"/>
              <w:jc w:val="left"/>
              <w:rPr>
                <w:rFonts w:eastAsia="Times New Roman" w:cs="Times New Roman"/>
                <w:sz w:val="24"/>
                <w:szCs w:val="24"/>
              </w:rPr>
            </w:pPr>
          </w:p>
        </w:tc>
      </w:tr>
      <w:tr w:rsidR="00AD2F63" w:rsidRPr="001C729C" w14:paraId="3CAD8B8B"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0F928"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sourcetype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35529"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Nguồn của bài báo (hiện tại tất cả là publication)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6F9BB"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77417" w14:textId="77777777" w:rsidR="00AD2F63" w:rsidRPr="001C729C" w:rsidRDefault="00AD2F63" w:rsidP="00984DE5">
            <w:pPr>
              <w:spacing w:before="0" w:after="0"/>
              <w:jc w:val="left"/>
              <w:rPr>
                <w:rFonts w:eastAsia="Times New Roman" w:cs="Times New Roman"/>
                <w:sz w:val="24"/>
                <w:szCs w:val="24"/>
              </w:rPr>
            </w:pPr>
          </w:p>
        </w:tc>
      </w:tr>
      <w:tr w:rsidR="00AD2F63" w:rsidRPr="001C729C" w14:paraId="161DD005"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F30A1"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98839"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Tên bài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D697"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1747" w14:textId="77777777" w:rsidR="00AD2F63" w:rsidRPr="001C729C" w:rsidRDefault="00AD2F63" w:rsidP="00984DE5">
            <w:pPr>
              <w:spacing w:before="0" w:after="0"/>
              <w:jc w:val="left"/>
              <w:rPr>
                <w:rFonts w:eastAsia="Times New Roman" w:cs="Times New Roman"/>
                <w:sz w:val="24"/>
                <w:szCs w:val="24"/>
              </w:rPr>
            </w:pPr>
          </w:p>
        </w:tc>
      </w:tr>
      <w:tr w:rsidR="00AD2F63" w:rsidRPr="001C729C" w14:paraId="1C434C9D"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1FF66"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venue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FACA4"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Diễn đàn bài báo được đăng tải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FF72"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A9998" w14:textId="77777777" w:rsidR="00AD2F63" w:rsidRPr="001C729C" w:rsidRDefault="00AD2F63" w:rsidP="00984DE5">
            <w:pPr>
              <w:spacing w:before="0" w:after="0"/>
              <w:jc w:val="left"/>
              <w:rPr>
                <w:rFonts w:eastAsia="Times New Roman" w:cs="Times New Roman"/>
                <w:sz w:val="24"/>
                <w:szCs w:val="24"/>
              </w:rPr>
            </w:pPr>
          </w:p>
        </w:tc>
      </w:tr>
      <w:tr w:rsidR="00AD2F63" w:rsidRPr="001C729C" w14:paraId="10B98F9B"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E831"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urls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92BD"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các đường link dẫn đến bài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4EEE"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List &lt;String&gt;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0B416" w14:textId="77777777" w:rsidR="00AD2F63" w:rsidRPr="001C729C" w:rsidRDefault="00AD2F63" w:rsidP="00984DE5">
            <w:pPr>
              <w:spacing w:before="0" w:after="0"/>
              <w:jc w:val="left"/>
              <w:rPr>
                <w:rFonts w:eastAsia="Times New Roman" w:cs="Times New Roman"/>
                <w:sz w:val="24"/>
                <w:szCs w:val="24"/>
              </w:rPr>
            </w:pPr>
          </w:p>
        </w:tc>
      </w:tr>
      <w:tr w:rsidR="00AD2F63" w:rsidRPr="001C729C" w14:paraId="24E11AFE" w14:textId="77777777" w:rsidTr="00AD2F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D818"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CDFB2"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năm xuất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E7460" w14:textId="77777777" w:rsidR="00AD2F63" w:rsidRPr="001C729C" w:rsidRDefault="00AD2F63" w:rsidP="00984DE5">
            <w:pPr>
              <w:jc w:val="left"/>
              <w:rPr>
                <w:rFonts w:eastAsia="Times New Roman" w:cs="Times New Roman"/>
                <w:sz w:val="24"/>
                <w:szCs w:val="24"/>
              </w:rPr>
            </w:pPr>
            <w:r w:rsidRPr="001C729C">
              <w:rPr>
                <w:rFonts w:eastAsia="Times New Roman" w:cs="Times New Roman"/>
                <w:color w:val="000000"/>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35002" w14:textId="77777777" w:rsidR="00AD2F63" w:rsidRPr="001C729C" w:rsidRDefault="00AD2F63" w:rsidP="00984DE5">
            <w:pPr>
              <w:spacing w:before="0" w:after="0"/>
              <w:jc w:val="left"/>
              <w:rPr>
                <w:rFonts w:eastAsia="Times New Roman" w:cs="Times New Roman"/>
                <w:sz w:val="24"/>
                <w:szCs w:val="24"/>
              </w:rPr>
            </w:pPr>
          </w:p>
        </w:tc>
      </w:tr>
    </w:tbl>
    <w:p w14:paraId="405E8272" w14:textId="24962C32" w:rsidR="00A932F2" w:rsidRPr="001C729C" w:rsidRDefault="0074395B" w:rsidP="0074395B">
      <w:pPr>
        <w:pStyle w:val="Chuthich"/>
        <w:rPr>
          <w:rFonts w:cs="Times New Roman"/>
          <w:szCs w:val="24"/>
          <w:lang w:val="vi-VN"/>
        </w:rPr>
      </w:pPr>
      <w:bookmarkStart w:id="82" w:name="_Toc167176112"/>
      <w:bookmarkStart w:id="83" w:name="_Toc167886258"/>
      <w:bookmarkStart w:id="84" w:name="_Toc167886532"/>
      <w:bookmarkStart w:id="85" w:name="_Toc167889641"/>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16</w:t>
      </w:r>
      <w:r w:rsidR="005751C6" w:rsidRPr="001C729C">
        <w:rPr>
          <w:rFonts w:cs="Times New Roman"/>
          <w:szCs w:val="24"/>
        </w:rPr>
        <w:fldChar w:fldCharType="end"/>
      </w:r>
      <w:r w:rsidRPr="001C729C">
        <w:rPr>
          <w:rFonts w:cs="Times New Roman"/>
          <w:szCs w:val="24"/>
          <w:lang w:val="vi-VN"/>
        </w:rPr>
        <w:t xml:space="preserve"> </w:t>
      </w:r>
      <w:bookmarkEnd w:id="82"/>
      <w:r w:rsidR="00A26BBF" w:rsidRPr="001C729C">
        <w:rPr>
          <w:rFonts w:cs="Times New Roman"/>
          <w:szCs w:val="24"/>
          <w:lang w:val="vi-VN"/>
        </w:rPr>
        <w:t>Bảng mô tả các trường dữ liệu của paper.json</w:t>
      </w:r>
      <w:bookmarkEnd w:id="83"/>
      <w:bookmarkEnd w:id="84"/>
      <w:bookmarkEnd w:id="85"/>
    </w:p>
    <w:p w14:paraId="0C13E55A" w14:textId="48EAB8D7" w:rsidR="00AD2F63" w:rsidRPr="001C729C" w:rsidRDefault="00AD2F63" w:rsidP="00984DE5">
      <w:pPr>
        <w:pStyle w:val="u4"/>
        <w:rPr>
          <w:rFonts w:cs="Times New Roman"/>
          <w:lang w:val="vi-VN"/>
        </w:rPr>
      </w:pPr>
      <w:r w:rsidRPr="001C729C">
        <w:rPr>
          <w:rFonts w:cs="Times New Roman"/>
          <w:lang w:val="vi-VN"/>
        </w:rPr>
        <w:t>Concept-Other</w:t>
      </w:r>
    </w:p>
    <w:p w14:paraId="1DE155DB" w14:textId="037201B5" w:rsidR="00AD2F63" w:rsidRPr="001C729C" w:rsidRDefault="00AD2F63"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Mô tả: Khái niệm liên quan với tài nguyên ngoài môn học</w:t>
      </w:r>
    </w:p>
    <w:p w14:paraId="68A77A6A" w14:textId="5A5AB810" w:rsidR="00AD2F63" w:rsidRPr="001C729C" w:rsidRDefault="00AD2F63"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Định dạng: {concept ID}\t{resource ID}</w:t>
      </w:r>
    </w:p>
    <w:p w14:paraId="7C1015C3" w14:textId="21448F9B" w:rsidR="00AD2F63" w:rsidRPr="001C729C" w:rsidRDefault="00AD2F63"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relations/concept-other.txt</w:t>
      </w:r>
    </w:p>
    <w:p w14:paraId="26D8DE30" w14:textId="697F338A" w:rsidR="00AD2F63" w:rsidRPr="001C729C" w:rsidRDefault="00AD2F63"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rPr>
        <w:t>379926</w:t>
      </w:r>
      <w:r w:rsidRPr="001C729C">
        <w:rPr>
          <w:rFonts w:eastAsia="Times New Roman" w:cs="Times New Roman"/>
          <w:color w:val="000000"/>
        </w:rPr>
        <w:t xml:space="preserve"> mẫu</w:t>
      </w:r>
    </w:p>
    <w:p w14:paraId="5077A6C4" w14:textId="65E80E3E" w:rsidR="00AD2F63" w:rsidRPr="001C729C" w:rsidRDefault="00456893" w:rsidP="00984DE5">
      <w:pPr>
        <w:pStyle w:val="u4"/>
        <w:rPr>
          <w:rFonts w:cs="Times New Roman"/>
          <w:lang w:val="vi-VN"/>
        </w:rPr>
      </w:pPr>
      <w:r w:rsidRPr="001C729C">
        <w:rPr>
          <w:rFonts w:cs="Times New Roman"/>
          <w:lang w:val="vi-VN"/>
        </w:rPr>
        <w:t>Concept-Paper</w:t>
      </w:r>
    </w:p>
    <w:p w14:paraId="4F89CA32" w14:textId="3CDE012A" w:rsidR="00456893" w:rsidRPr="001C729C" w:rsidRDefault="00456893" w:rsidP="00307646">
      <w:pPr>
        <w:pStyle w:val="ThngthngWeb"/>
        <w:numPr>
          <w:ilvl w:val="0"/>
          <w:numId w:val="3"/>
        </w:numPr>
        <w:spacing w:before="120" w:beforeAutospacing="0" w:after="120" w:afterAutospacing="0" w:line="360" w:lineRule="auto"/>
      </w:pPr>
      <w:r w:rsidRPr="001C729C">
        <w:rPr>
          <w:color w:val="000000"/>
          <w:sz w:val="26"/>
          <w:szCs w:val="26"/>
        </w:rPr>
        <w:t>Khái niệm liên quan với các bài báo ngoài môn học</w:t>
      </w:r>
    </w:p>
    <w:p w14:paraId="741ECCA8" w14:textId="00A3732D" w:rsidR="00456893" w:rsidRPr="001C729C" w:rsidRDefault="00456893" w:rsidP="00307646">
      <w:pPr>
        <w:pStyle w:val="ThngthngWeb"/>
        <w:numPr>
          <w:ilvl w:val="0"/>
          <w:numId w:val="3"/>
        </w:numPr>
        <w:spacing w:before="120" w:beforeAutospacing="0" w:after="120" w:afterAutospacing="0" w:line="360" w:lineRule="auto"/>
      </w:pPr>
      <w:r w:rsidRPr="001C729C">
        <w:rPr>
          <w:color w:val="000000"/>
          <w:sz w:val="26"/>
          <w:szCs w:val="26"/>
        </w:rPr>
        <w:t>Định dạng:{concept ID}\t{paper ID}</w:t>
      </w:r>
    </w:p>
    <w:p w14:paraId="5C9E49D5" w14:textId="0AE12259" w:rsidR="00456893" w:rsidRPr="001C729C" w:rsidRDefault="00456893" w:rsidP="00307646">
      <w:pPr>
        <w:pStyle w:val="ThngthngWeb"/>
        <w:numPr>
          <w:ilvl w:val="0"/>
          <w:numId w:val="3"/>
        </w:numPr>
        <w:spacing w:before="120" w:beforeAutospacing="0" w:after="120" w:afterAutospacing="0" w:line="360" w:lineRule="auto"/>
        <w:jc w:val="both"/>
      </w:pPr>
      <w:r w:rsidRPr="001C729C">
        <w:rPr>
          <w:color w:val="000000"/>
          <w:sz w:val="26"/>
          <w:szCs w:val="26"/>
        </w:rPr>
        <w:t xml:space="preserve">Tên file: </w:t>
      </w:r>
      <w:r w:rsidRPr="001C729C">
        <w:rPr>
          <w:b/>
          <w:bCs/>
          <w:color w:val="000000"/>
          <w:sz w:val="26"/>
          <w:szCs w:val="26"/>
        </w:rPr>
        <w:t>relations/concept-paper.txt</w:t>
      </w:r>
    </w:p>
    <w:p w14:paraId="587DBFE8" w14:textId="665E29E7" w:rsidR="00456893" w:rsidRPr="001C729C" w:rsidRDefault="00456893" w:rsidP="00307646">
      <w:pPr>
        <w:pStyle w:val="ThngthngWeb"/>
        <w:numPr>
          <w:ilvl w:val="0"/>
          <w:numId w:val="3"/>
        </w:numPr>
        <w:spacing w:before="120" w:beforeAutospacing="0" w:after="120" w:afterAutospacing="0" w:line="360" w:lineRule="auto"/>
        <w:jc w:val="both"/>
      </w:pPr>
      <w:r w:rsidRPr="001C729C">
        <w:rPr>
          <w:color w:val="000000"/>
          <w:sz w:val="26"/>
          <w:szCs w:val="26"/>
        </w:rPr>
        <w:t>Số lượng mẫu:  5410752 mẫu</w:t>
      </w:r>
    </w:p>
    <w:p w14:paraId="5FFA03A3" w14:textId="6DCA59DE" w:rsidR="00456893" w:rsidRPr="001C729C" w:rsidRDefault="00F00C88" w:rsidP="00984DE5">
      <w:pPr>
        <w:pStyle w:val="u4"/>
        <w:rPr>
          <w:rFonts w:cs="Times New Roman"/>
          <w:lang w:val="vi-VN"/>
        </w:rPr>
      </w:pPr>
      <w:r w:rsidRPr="001C729C">
        <w:rPr>
          <w:rFonts w:cs="Times New Roman"/>
        </w:rPr>
        <w:t>Concept-Problem</w:t>
      </w:r>
    </w:p>
    <w:p w14:paraId="776FD5D5" w14:textId="02FAD969" w:rsidR="00F00C88" w:rsidRPr="001C729C" w:rsidRDefault="00F00C88"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Mô tả: Khái niệm liên quan với các vấn đề</w:t>
      </w:r>
    </w:p>
    <w:p w14:paraId="186B5427" w14:textId="49732180" w:rsidR="00F00C88" w:rsidRPr="001C729C" w:rsidRDefault="00F00C88"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Định dạng: {Concept ID}\t{Question ID}</w:t>
      </w:r>
    </w:p>
    <w:p w14:paraId="688814BD" w14:textId="592D475E" w:rsidR="00F00C88" w:rsidRPr="001C729C" w:rsidRDefault="00F00C88"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relations/concept-problem.txt</w:t>
      </w:r>
    </w:p>
    <w:p w14:paraId="0E85B8A8" w14:textId="50C0B463" w:rsidR="00F00C88" w:rsidRPr="001C729C" w:rsidRDefault="00F00C88"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rPr>
        <w:t>33180</w:t>
      </w:r>
      <w:r w:rsidRPr="001C729C">
        <w:rPr>
          <w:rFonts w:eastAsia="Times New Roman" w:cs="Times New Roman"/>
          <w:color w:val="000000"/>
        </w:rPr>
        <w:t xml:space="preserve"> mẫu</w:t>
      </w:r>
    </w:p>
    <w:p w14:paraId="388ECE41" w14:textId="43B5E420" w:rsidR="00F00C88" w:rsidRPr="001C729C" w:rsidRDefault="00F00C88" w:rsidP="00984DE5">
      <w:pPr>
        <w:pStyle w:val="u4"/>
        <w:rPr>
          <w:rFonts w:cs="Times New Roman"/>
          <w:lang w:val="vi-VN"/>
        </w:rPr>
      </w:pPr>
      <w:r w:rsidRPr="001C729C">
        <w:rPr>
          <w:rFonts w:cs="Times New Roman"/>
          <w:lang w:val="vi-VN"/>
        </w:rPr>
        <w:t>Concept-Video</w:t>
      </w:r>
    </w:p>
    <w:p w14:paraId="21BD8F7A" w14:textId="1F506F34" w:rsidR="008F7429" w:rsidRPr="001C729C" w:rsidRDefault="008F7429"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Mô tả: Khái niệm liên quan đến video</w:t>
      </w:r>
    </w:p>
    <w:p w14:paraId="0036002F" w14:textId="7D348564" w:rsidR="008F7429" w:rsidRPr="001C729C" w:rsidRDefault="008F7429"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Định dạng: {concept ID}\t{ccid}</w:t>
      </w:r>
    </w:p>
    <w:p w14:paraId="32B1BBC7" w14:textId="45451E08" w:rsidR="008F7429" w:rsidRPr="001C729C" w:rsidRDefault="008F7429"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relations/concept-video.txt</w:t>
      </w:r>
    </w:p>
    <w:p w14:paraId="538C68BF" w14:textId="459CB99B" w:rsidR="008F7429" w:rsidRPr="001C729C" w:rsidRDefault="008F7429"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rPr>
        <w:t>624683</w:t>
      </w:r>
      <w:r w:rsidRPr="001C729C">
        <w:rPr>
          <w:rFonts w:eastAsia="Times New Roman" w:cs="Times New Roman"/>
          <w:color w:val="000000"/>
        </w:rPr>
        <w:t xml:space="preserve"> mẫu</w:t>
      </w:r>
    </w:p>
    <w:p w14:paraId="6443FC00" w14:textId="0588B1DD" w:rsidR="008F7429" w:rsidRPr="001C729C" w:rsidRDefault="008F7429" w:rsidP="00984DE5">
      <w:pPr>
        <w:pStyle w:val="u4"/>
        <w:rPr>
          <w:rFonts w:cs="Times New Roman"/>
          <w:lang w:val="vi-VN"/>
        </w:rPr>
      </w:pPr>
      <w:r w:rsidRPr="001C729C">
        <w:rPr>
          <w:rFonts w:cs="Times New Roman"/>
          <w:lang w:val="vi-VN"/>
        </w:rPr>
        <w:t>Concept-Comment</w:t>
      </w:r>
    </w:p>
    <w:p w14:paraId="6D1F31BD" w14:textId="6AAA1C43" w:rsidR="008F7429" w:rsidRPr="001C729C" w:rsidRDefault="008F7429"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Mô tả: Khái niệm liên quan đến bình luận</w:t>
      </w:r>
    </w:p>
    <w:p w14:paraId="60C421CF" w14:textId="261E8F7A" w:rsidR="008F7429" w:rsidRPr="001C729C" w:rsidRDefault="008F7429"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Định dạng: {concept ID}\t{review ID}</w:t>
      </w:r>
    </w:p>
    <w:p w14:paraId="5F51EFAB" w14:textId="029495B9" w:rsidR="008F7429" w:rsidRPr="001C729C" w:rsidRDefault="008F7429"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relations/concept-comment.txt</w:t>
      </w:r>
    </w:p>
    <w:p w14:paraId="312AABF1" w14:textId="058624DC" w:rsidR="008F7429" w:rsidRPr="001C729C" w:rsidRDefault="008F7429"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rPr>
        <w:t>31074</w:t>
      </w:r>
      <w:r w:rsidRPr="001C729C">
        <w:rPr>
          <w:rFonts w:eastAsia="Times New Roman" w:cs="Times New Roman"/>
          <w:color w:val="000000"/>
        </w:rPr>
        <w:t xml:space="preserve"> mẫu</w:t>
      </w:r>
    </w:p>
    <w:p w14:paraId="5039A484" w14:textId="34C04E35" w:rsidR="008F7429" w:rsidRPr="001C729C" w:rsidRDefault="008C155B" w:rsidP="00EC6DEF">
      <w:pPr>
        <w:pStyle w:val="u3"/>
        <w:rPr>
          <w:rFonts w:cs="Times New Roman"/>
        </w:rPr>
      </w:pPr>
      <w:bookmarkStart w:id="86" w:name="_Toc167889701"/>
      <w:r w:rsidRPr="001C729C">
        <w:rPr>
          <w:rFonts w:cs="Times New Roman"/>
        </w:rPr>
        <w:t>Prerequisites</w:t>
      </w:r>
      <w:bookmarkEnd w:id="86"/>
    </w:p>
    <w:p w14:paraId="1D2874D8" w14:textId="0230C6AE" w:rsidR="008C155B" w:rsidRPr="001C729C" w:rsidRDefault="008C155B" w:rsidP="00984DE5">
      <w:pPr>
        <w:pStyle w:val="u4"/>
        <w:rPr>
          <w:rFonts w:cs="Times New Roman"/>
          <w:lang w:val="vi-VN"/>
        </w:rPr>
      </w:pPr>
      <w:r w:rsidRPr="001C729C">
        <w:rPr>
          <w:rFonts w:cs="Times New Roman"/>
          <w:lang w:val="vi-VN"/>
        </w:rPr>
        <w:t>CS.json</w:t>
      </w:r>
    </w:p>
    <w:p w14:paraId="001A4757" w14:textId="52C32293" w:rsidR="008C155B" w:rsidRPr="001C729C" w:rsidRDefault="008C155B"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Mô tả: Dự đoán và chú thích của con người về các tiên điều kiện của môn Khoa học Máy tính.</w:t>
      </w:r>
    </w:p>
    <w:p w14:paraId="0B2F963F" w14:textId="74C57280" w:rsidR="008C155B" w:rsidRPr="001C729C" w:rsidRDefault="008C155B"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prerequisites/cs.json</w:t>
      </w:r>
    </w:p>
    <w:p w14:paraId="3BA3A6DC" w14:textId="74E944B9" w:rsidR="008C155B" w:rsidRPr="001C729C" w:rsidRDefault="008C155B"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Số lượng mẫu: </w:t>
      </w:r>
      <w:r w:rsidRPr="001C729C">
        <w:rPr>
          <w:rFonts w:eastAsia="Times New Roman" w:cs="Times New Roman"/>
          <w:b/>
          <w:bCs/>
          <w:color w:val="000000"/>
        </w:rPr>
        <w:t xml:space="preserve">492102 </w:t>
      </w:r>
      <w:r w:rsidRPr="001C729C">
        <w:rPr>
          <w:rFonts w:eastAsia="Times New Roman" w:cs="Times New Roman"/>
          <w:color w:val="000000"/>
        </w:rPr>
        <w:t>mẫu</w:t>
      </w:r>
    </w:p>
    <w:tbl>
      <w:tblPr>
        <w:tblW w:w="0" w:type="auto"/>
        <w:tblCellMar>
          <w:top w:w="15" w:type="dxa"/>
          <w:left w:w="15" w:type="dxa"/>
          <w:bottom w:w="15" w:type="dxa"/>
          <w:right w:w="15" w:type="dxa"/>
        </w:tblCellMar>
        <w:tblLook w:val="04A0" w:firstRow="1" w:lastRow="0" w:firstColumn="1" w:lastColumn="0" w:noHBand="0" w:noVBand="1"/>
      </w:tblPr>
      <w:tblGrid>
        <w:gridCol w:w="1644"/>
        <w:gridCol w:w="4591"/>
        <w:gridCol w:w="1437"/>
        <w:gridCol w:w="1095"/>
      </w:tblGrid>
      <w:tr w:rsidR="008C155B" w:rsidRPr="001C729C" w14:paraId="55D40D6A" w14:textId="77777777" w:rsidTr="008C155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52214" w14:textId="77777777" w:rsidR="008C155B" w:rsidRPr="001C729C" w:rsidRDefault="008C155B" w:rsidP="00984DE5">
            <w:pPr>
              <w:jc w:val="left"/>
              <w:rPr>
                <w:rFonts w:eastAsia="Times New Roman" w:cs="Times New Roman"/>
                <w:sz w:val="24"/>
                <w:szCs w:val="24"/>
              </w:rPr>
            </w:pPr>
            <w:r w:rsidRPr="001C729C">
              <w:rPr>
                <w:rFonts w:eastAsia="Times New Roman" w:cs="Times New Roman"/>
                <w:b/>
                <w:bCs/>
                <w:color w:val="000000"/>
              </w:rPr>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0D7E" w14:textId="77777777" w:rsidR="008C155B" w:rsidRPr="001C729C" w:rsidRDefault="008C155B" w:rsidP="00984DE5">
            <w:pPr>
              <w:jc w:val="left"/>
              <w:rPr>
                <w:rFonts w:eastAsia="Times New Roman" w:cs="Times New Roman"/>
                <w:sz w:val="24"/>
                <w:szCs w:val="24"/>
              </w:rPr>
            </w:pPr>
            <w:r w:rsidRPr="001C729C">
              <w:rPr>
                <w:rFonts w:eastAsia="Times New Roman" w:cs="Times New Roman"/>
                <w:b/>
                <w:bCs/>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76566" w14:textId="77777777" w:rsidR="008C155B" w:rsidRPr="001C729C" w:rsidRDefault="008C155B" w:rsidP="00984DE5">
            <w:pPr>
              <w:jc w:val="left"/>
              <w:rPr>
                <w:rFonts w:eastAsia="Times New Roman" w:cs="Times New Roman"/>
                <w:sz w:val="24"/>
                <w:szCs w:val="24"/>
              </w:rPr>
            </w:pPr>
            <w:r w:rsidRPr="001C729C">
              <w:rPr>
                <w:rFonts w:eastAsia="Times New Roman" w:cs="Times New Roman"/>
                <w:b/>
                <w:bCs/>
                <w:color w:val="000000"/>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9F6F5" w14:textId="77777777" w:rsidR="008C155B" w:rsidRPr="001C729C" w:rsidRDefault="008C155B" w:rsidP="00984DE5">
            <w:pPr>
              <w:jc w:val="left"/>
              <w:rPr>
                <w:rFonts w:eastAsia="Times New Roman" w:cs="Times New Roman"/>
                <w:sz w:val="24"/>
                <w:szCs w:val="24"/>
              </w:rPr>
            </w:pPr>
            <w:r w:rsidRPr="001C729C">
              <w:rPr>
                <w:rFonts w:eastAsia="Times New Roman" w:cs="Times New Roman"/>
                <w:b/>
                <w:bCs/>
                <w:color w:val="000000"/>
              </w:rPr>
              <w:t>Miền giá trị</w:t>
            </w:r>
          </w:p>
        </w:tc>
      </w:tr>
      <w:tr w:rsidR="008C155B" w:rsidRPr="001C729C" w14:paraId="07C154CE" w14:textId="77777777" w:rsidTr="008C155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7160"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14FDB"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Khái niệm 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788C"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A7398" w14:textId="77777777" w:rsidR="008C155B" w:rsidRPr="001C729C" w:rsidRDefault="008C155B" w:rsidP="00984DE5">
            <w:pPr>
              <w:spacing w:before="0" w:after="0"/>
              <w:jc w:val="left"/>
              <w:rPr>
                <w:rFonts w:eastAsia="Times New Roman" w:cs="Times New Roman"/>
                <w:sz w:val="24"/>
                <w:szCs w:val="24"/>
              </w:rPr>
            </w:pPr>
          </w:p>
        </w:tc>
      </w:tr>
      <w:tr w:rsidR="008C155B" w:rsidRPr="001C729C" w14:paraId="6E6003CE" w14:textId="77777777" w:rsidTr="008C155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F1A5C"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05C0"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Khái niệm điều kiện sau sửa chữa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077C8"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01631" w14:textId="77777777" w:rsidR="008C155B" w:rsidRPr="001C729C" w:rsidRDefault="008C155B" w:rsidP="00984DE5">
            <w:pPr>
              <w:spacing w:before="0" w:after="0"/>
              <w:jc w:val="left"/>
              <w:rPr>
                <w:rFonts w:eastAsia="Times New Roman" w:cs="Times New Roman"/>
                <w:sz w:val="24"/>
                <w:szCs w:val="24"/>
              </w:rPr>
            </w:pPr>
          </w:p>
        </w:tc>
      </w:tr>
      <w:tr w:rsidR="008C155B" w:rsidRPr="001C729C" w14:paraId="34C055A9" w14:textId="77777777" w:rsidTr="008C155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EE3E7"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ground_truth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A0EAD"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Chỉ ra có mối quan hệ sửa chữa tuần tự hay không, 1 có nghĩa là có, 0 có nghĩa là 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E322"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3527C"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0 hoặc 1</w:t>
            </w:r>
          </w:p>
        </w:tc>
      </w:tr>
      <w:tr w:rsidR="008C155B" w:rsidRPr="001C729C" w14:paraId="43C5AF3B" w14:textId="77777777" w:rsidTr="008C155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2FC7A"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text_predict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CA41E"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Cung cấp kết quả dự đoán sử dụng đặc điểm văn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0FDE6"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list&lt;float&gt;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922B7" w14:textId="77777777" w:rsidR="008C155B" w:rsidRPr="001C729C" w:rsidRDefault="008C155B" w:rsidP="00984DE5">
            <w:pPr>
              <w:spacing w:before="0" w:after="0"/>
              <w:jc w:val="left"/>
              <w:rPr>
                <w:rFonts w:eastAsia="Times New Roman" w:cs="Times New Roman"/>
                <w:sz w:val="24"/>
                <w:szCs w:val="24"/>
              </w:rPr>
            </w:pPr>
          </w:p>
        </w:tc>
      </w:tr>
      <w:tr w:rsidR="008C155B" w:rsidRPr="001C729C" w14:paraId="4E479B4D" w14:textId="77777777" w:rsidTr="008C155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041BA"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graph_predict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6477F"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Mức độ tin cậy của dự đoán được đạt được bằng các đặc điểm đồ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1C58E" w14:textId="77777777" w:rsidR="008C155B" w:rsidRPr="001C729C" w:rsidRDefault="008C155B" w:rsidP="00984DE5">
            <w:pPr>
              <w:jc w:val="left"/>
              <w:rPr>
                <w:rFonts w:eastAsia="Times New Roman" w:cs="Times New Roman"/>
                <w:sz w:val="24"/>
                <w:szCs w:val="24"/>
              </w:rPr>
            </w:pPr>
            <w:r w:rsidRPr="001C729C">
              <w:rPr>
                <w:rFonts w:eastAsia="Times New Roman" w:cs="Times New Roman"/>
                <w:color w:val="000000"/>
              </w:rPr>
              <w:t>list&lt;float&gt;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49A14" w14:textId="77777777" w:rsidR="008C155B" w:rsidRPr="001C729C" w:rsidRDefault="008C155B" w:rsidP="00984DE5">
            <w:pPr>
              <w:spacing w:before="0" w:after="0"/>
              <w:jc w:val="left"/>
              <w:rPr>
                <w:rFonts w:eastAsia="Times New Roman" w:cs="Times New Roman"/>
                <w:sz w:val="24"/>
                <w:szCs w:val="24"/>
              </w:rPr>
            </w:pPr>
          </w:p>
        </w:tc>
      </w:tr>
    </w:tbl>
    <w:p w14:paraId="3036FD4D" w14:textId="55AA53C0" w:rsidR="008C155B" w:rsidRPr="001C729C" w:rsidRDefault="0074395B" w:rsidP="0074395B">
      <w:pPr>
        <w:pStyle w:val="Chuthich"/>
        <w:rPr>
          <w:rFonts w:cs="Times New Roman"/>
          <w:szCs w:val="24"/>
          <w:lang w:val="vi-VN"/>
        </w:rPr>
      </w:pPr>
      <w:bookmarkStart w:id="87" w:name="_Toc167176113"/>
      <w:bookmarkStart w:id="88" w:name="_Toc167886259"/>
      <w:bookmarkStart w:id="89" w:name="_Toc167886533"/>
      <w:bookmarkStart w:id="90" w:name="_Toc167889642"/>
      <w:r w:rsidRPr="001C729C">
        <w:rPr>
          <w:rFonts w:cs="Times New Roman"/>
          <w:szCs w:val="24"/>
        </w:rPr>
        <w:t xml:space="preserve">Bảng </w:t>
      </w:r>
      <w:r w:rsidR="005751C6" w:rsidRPr="001C729C">
        <w:rPr>
          <w:rFonts w:cs="Times New Roman"/>
          <w:szCs w:val="24"/>
        </w:rPr>
        <w:fldChar w:fldCharType="begin"/>
      </w:r>
      <w:r w:rsidR="005751C6" w:rsidRPr="001C729C">
        <w:rPr>
          <w:rFonts w:cs="Times New Roman"/>
          <w:szCs w:val="24"/>
        </w:rPr>
        <w:instrText xml:space="preserve"> STYLEREF 1 \s </w:instrText>
      </w:r>
      <w:r w:rsidR="005751C6" w:rsidRPr="001C729C">
        <w:rPr>
          <w:rFonts w:cs="Times New Roman"/>
          <w:szCs w:val="24"/>
        </w:rPr>
        <w:fldChar w:fldCharType="separate"/>
      </w:r>
      <w:r w:rsidR="008D7313">
        <w:rPr>
          <w:rFonts w:cs="Times New Roman"/>
          <w:noProof/>
          <w:szCs w:val="24"/>
        </w:rPr>
        <w:t>1</w:t>
      </w:r>
      <w:r w:rsidR="005751C6" w:rsidRPr="001C729C">
        <w:rPr>
          <w:rFonts w:cs="Times New Roman"/>
          <w:szCs w:val="24"/>
        </w:rPr>
        <w:fldChar w:fldCharType="end"/>
      </w:r>
      <w:r w:rsidR="005751C6" w:rsidRPr="001C729C">
        <w:rPr>
          <w:rFonts w:cs="Times New Roman"/>
          <w:szCs w:val="24"/>
        </w:rPr>
        <w:t>.</w:t>
      </w:r>
      <w:r w:rsidR="005751C6" w:rsidRPr="001C729C">
        <w:rPr>
          <w:rFonts w:cs="Times New Roman"/>
          <w:szCs w:val="24"/>
        </w:rPr>
        <w:fldChar w:fldCharType="begin"/>
      </w:r>
      <w:r w:rsidR="005751C6" w:rsidRPr="001C729C">
        <w:rPr>
          <w:rFonts w:cs="Times New Roman"/>
          <w:szCs w:val="24"/>
        </w:rPr>
        <w:instrText xml:space="preserve"> SEQ Bảng \* ARABIC \s 1 </w:instrText>
      </w:r>
      <w:r w:rsidR="005751C6" w:rsidRPr="001C729C">
        <w:rPr>
          <w:rFonts w:cs="Times New Roman"/>
          <w:szCs w:val="24"/>
        </w:rPr>
        <w:fldChar w:fldCharType="separate"/>
      </w:r>
      <w:r w:rsidR="008D7313">
        <w:rPr>
          <w:rFonts w:cs="Times New Roman"/>
          <w:noProof/>
          <w:szCs w:val="24"/>
        </w:rPr>
        <w:t>17</w:t>
      </w:r>
      <w:r w:rsidR="005751C6" w:rsidRPr="001C729C">
        <w:rPr>
          <w:rFonts w:cs="Times New Roman"/>
          <w:szCs w:val="24"/>
        </w:rPr>
        <w:fldChar w:fldCharType="end"/>
      </w:r>
      <w:r w:rsidRPr="001C729C">
        <w:rPr>
          <w:rFonts w:cs="Times New Roman"/>
          <w:szCs w:val="24"/>
          <w:lang w:val="vi-VN"/>
        </w:rPr>
        <w:t xml:space="preserve"> </w:t>
      </w:r>
      <w:bookmarkEnd w:id="87"/>
      <w:r w:rsidR="000168AB" w:rsidRPr="001C729C">
        <w:rPr>
          <w:rFonts w:cs="Times New Roman"/>
          <w:szCs w:val="24"/>
          <w:lang w:val="vi-VN"/>
        </w:rPr>
        <w:t>Bảng mô tả các trường dữ liệu của CS.json</w:t>
      </w:r>
      <w:bookmarkEnd w:id="88"/>
      <w:bookmarkEnd w:id="89"/>
      <w:bookmarkEnd w:id="90"/>
    </w:p>
    <w:p w14:paraId="05C15409" w14:textId="3D829B60" w:rsidR="00456893" w:rsidRPr="001C729C" w:rsidRDefault="007032AD" w:rsidP="00984DE5">
      <w:pPr>
        <w:pStyle w:val="u4"/>
        <w:rPr>
          <w:rFonts w:cs="Times New Roman"/>
          <w:lang w:val="vi-VN"/>
        </w:rPr>
      </w:pPr>
      <w:r w:rsidRPr="001C729C">
        <w:rPr>
          <w:rFonts w:cs="Times New Roman"/>
          <w:lang w:val="vi-VN"/>
        </w:rPr>
        <w:t>Math.json</w:t>
      </w:r>
    </w:p>
    <w:p w14:paraId="7D738369" w14:textId="49F37A24" w:rsidR="007032AD" w:rsidRPr="001C729C" w:rsidRDefault="007032AD" w:rsidP="00307646">
      <w:pPr>
        <w:pStyle w:val="oancuaDanhsach"/>
        <w:numPr>
          <w:ilvl w:val="0"/>
          <w:numId w:val="3"/>
        </w:numPr>
        <w:jc w:val="left"/>
        <w:rPr>
          <w:rFonts w:eastAsia="Times New Roman" w:cs="Times New Roman"/>
          <w:sz w:val="24"/>
          <w:szCs w:val="24"/>
        </w:rPr>
      </w:pPr>
      <w:r w:rsidRPr="001C729C">
        <w:rPr>
          <w:rFonts w:eastAsia="Times New Roman" w:cs="Times New Roman"/>
          <w:color w:val="000000"/>
        </w:rPr>
        <w:t>Mô tả: Chú thích và dự đoán các khái niệm trong lĩnh vực toán học, theo định dạng giống CS.json.</w:t>
      </w:r>
    </w:p>
    <w:p w14:paraId="53855C56" w14:textId="4EFCD7FD" w:rsidR="007032AD" w:rsidRPr="001C729C" w:rsidRDefault="007032AD" w:rsidP="00307646">
      <w:pPr>
        <w:pStyle w:val="oancuaDanhsach"/>
        <w:numPr>
          <w:ilvl w:val="0"/>
          <w:numId w:val="3"/>
        </w:numPr>
        <w:rPr>
          <w:rFonts w:eastAsia="Times New Roman" w:cs="Times New Roman"/>
          <w:sz w:val="24"/>
          <w:szCs w:val="24"/>
        </w:rPr>
      </w:pPr>
      <w:r w:rsidRPr="001C729C">
        <w:rPr>
          <w:rFonts w:eastAsia="Times New Roman" w:cs="Times New Roman"/>
          <w:color w:val="000000"/>
        </w:rPr>
        <w:t xml:space="preserve">Tên file: </w:t>
      </w:r>
      <w:r w:rsidRPr="001C729C">
        <w:rPr>
          <w:rFonts w:eastAsia="Times New Roman" w:cs="Times New Roman"/>
          <w:b/>
          <w:bCs/>
          <w:color w:val="000000"/>
        </w:rPr>
        <w:t>prerequisites/math.json</w:t>
      </w:r>
    </w:p>
    <w:p w14:paraId="0EC5A619" w14:textId="1EAC9275" w:rsidR="007032AD" w:rsidRPr="001C729C" w:rsidRDefault="007032AD" w:rsidP="00307646">
      <w:pPr>
        <w:pStyle w:val="oancuaDanhsach"/>
        <w:numPr>
          <w:ilvl w:val="0"/>
          <w:numId w:val="3"/>
        </w:numPr>
        <w:rPr>
          <w:rFonts w:cs="Times New Roman"/>
          <w:lang w:val="vi-VN"/>
        </w:rPr>
      </w:pPr>
      <w:r w:rsidRPr="001C729C">
        <w:rPr>
          <w:rFonts w:eastAsia="Times New Roman" w:cs="Times New Roman"/>
          <w:color w:val="000000"/>
        </w:rPr>
        <w:t xml:space="preserve">Số lượng mẫu: </w:t>
      </w:r>
      <w:r w:rsidRPr="001C729C">
        <w:rPr>
          <w:rFonts w:eastAsia="Times New Roman" w:cs="Times New Roman"/>
          <w:b/>
          <w:bCs/>
          <w:color w:val="000000"/>
        </w:rPr>
        <w:t xml:space="preserve">331202 </w:t>
      </w:r>
      <w:r w:rsidRPr="001C729C">
        <w:rPr>
          <w:rFonts w:eastAsia="Times New Roman" w:cs="Times New Roman"/>
          <w:color w:val="000000"/>
        </w:rPr>
        <w:t>mẫu</w:t>
      </w:r>
    </w:p>
    <w:p w14:paraId="00B900BF" w14:textId="6CA6C302" w:rsidR="007032AD" w:rsidRPr="001C729C" w:rsidRDefault="007032AD" w:rsidP="00984DE5">
      <w:pPr>
        <w:pStyle w:val="u4"/>
        <w:rPr>
          <w:rFonts w:cs="Times New Roman"/>
          <w:lang w:val="vi-VN"/>
        </w:rPr>
      </w:pPr>
      <w:r w:rsidRPr="001C729C">
        <w:rPr>
          <w:rFonts w:cs="Times New Roman"/>
          <w:lang w:val="vi-VN"/>
        </w:rPr>
        <w:t>Psy.json</w:t>
      </w:r>
    </w:p>
    <w:p w14:paraId="203759B3" w14:textId="214C9551" w:rsidR="00637BDD" w:rsidRPr="001C729C" w:rsidRDefault="00637BDD" w:rsidP="00307646">
      <w:pPr>
        <w:pStyle w:val="oancuaDanhsach"/>
        <w:numPr>
          <w:ilvl w:val="0"/>
          <w:numId w:val="3"/>
        </w:numPr>
        <w:rPr>
          <w:rFonts w:cs="Times New Roman"/>
          <w:lang w:val="vi-VN"/>
        </w:rPr>
      </w:pPr>
      <w:r w:rsidRPr="001C729C">
        <w:rPr>
          <w:rFonts w:cs="Times New Roman"/>
          <w:lang w:val="vi-VN"/>
        </w:rPr>
        <w:t>Mô tả: Chú thích và dự đoán các khái niệm trong lĩnh vực tâm lý học, theo định dạng giống CS.json.</w:t>
      </w:r>
    </w:p>
    <w:p w14:paraId="0678E2A0" w14:textId="49A393EC" w:rsidR="00637BDD" w:rsidRPr="001C729C" w:rsidRDefault="00637BDD" w:rsidP="00307646">
      <w:pPr>
        <w:pStyle w:val="oancuaDanhsach"/>
        <w:numPr>
          <w:ilvl w:val="0"/>
          <w:numId w:val="3"/>
        </w:numPr>
        <w:rPr>
          <w:rFonts w:cs="Times New Roman"/>
          <w:lang w:val="vi-VN"/>
        </w:rPr>
      </w:pPr>
      <w:r w:rsidRPr="001C729C">
        <w:rPr>
          <w:rFonts w:cs="Times New Roman"/>
          <w:lang w:val="vi-VN"/>
        </w:rPr>
        <w:t>Tên file: prerequisites/psy.json</w:t>
      </w:r>
    </w:p>
    <w:p w14:paraId="4E9B5C97" w14:textId="45A053B8" w:rsidR="007032AD" w:rsidRPr="001C729C" w:rsidRDefault="00637BDD" w:rsidP="00307646">
      <w:pPr>
        <w:pStyle w:val="oancuaDanhsach"/>
        <w:numPr>
          <w:ilvl w:val="0"/>
          <w:numId w:val="3"/>
        </w:numPr>
        <w:rPr>
          <w:rFonts w:cs="Times New Roman"/>
          <w:lang w:val="vi-VN"/>
        </w:rPr>
      </w:pPr>
      <w:r w:rsidRPr="001C729C">
        <w:rPr>
          <w:rFonts w:cs="Times New Roman"/>
          <w:lang w:val="vi-VN"/>
        </w:rPr>
        <w:t>Số lượng mẫu: 757771 mẫu</w:t>
      </w:r>
    </w:p>
    <w:p w14:paraId="4BD88CD7" w14:textId="6A607172" w:rsidR="00FB4AFD" w:rsidRPr="001C729C" w:rsidRDefault="00637BDD" w:rsidP="00637BDD">
      <w:pPr>
        <w:pStyle w:val="u2"/>
        <w:rPr>
          <w:rFonts w:cs="Times New Roman"/>
          <w:lang w:val="vi-VN"/>
        </w:rPr>
      </w:pPr>
      <w:bookmarkStart w:id="91" w:name="_Toc167889702"/>
      <w:r w:rsidRPr="001C729C">
        <w:rPr>
          <w:rFonts w:cs="Times New Roman"/>
          <w:lang w:val="vi-VN"/>
        </w:rPr>
        <w:t>Nhận xét bộ dữ liệu</w:t>
      </w:r>
      <w:r w:rsidR="008B2548" w:rsidRPr="001C729C">
        <w:rPr>
          <w:rFonts w:cs="Times New Roman"/>
          <w:lang w:val="vi-VN"/>
        </w:rPr>
        <w:t xml:space="preserve"> và dự đoán mục tiêu xử dụng của bộ dữ liệu</w:t>
      </w:r>
      <w:bookmarkEnd w:id="91"/>
    </w:p>
    <w:p w14:paraId="1A5E1F7B" w14:textId="31C76A0E" w:rsidR="00DA1BC5" w:rsidRPr="001C729C" w:rsidRDefault="00DA1BC5" w:rsidP="00DA1BC5">
      <w:pPr>
        <w:pStyle w:val="u3"/>
        <w:rPr>
          <w:rFonts w:cs="Times New Roman"/>
          <w:lang w:val="vi-VN"/>
        </w:rPr>
      </w:pPr>
      <w:bookmarkStart w:id="92" w:name="_Toc167889703"/>
      <w:r w:rsidRPr="001C729C">
        <w:rPr>
          <w:rFonts w:cs="Times New Roman"/>
          <w:lang w:val="vi-VN"/>
        </w:rPr>
        <w:t>Nhận xét</w:t>
      </w:r>
      <w:bookmarkEnd w:id="92"/>
    </w:p>
    <w:p w14:paraId="45DC2B9A" w14:textId="77777777" w:rsidR="00984DE5" w:rsidRPr="001C729C" w:rsidRDefault="00984DE5" w:rsidP="00984DE5">
      <w:pPr>
        <w:rPr>
          <w:rFonts w:cs="Times New Roman"/>
          <w:lang w:val="vi-VN"/>
        </w:rPr>
      </w:pPr>
      <w:r w:rsidRPr="001C729C">
        <w:rPr>
          <w:rFonts w:cs="Times New Roman"/>
          <w:lang w:val="vi-VN"/>
        </w:rPr>
        <w:t>Sau khi đọc và khảo sát sơ lược bộ dữ liệu, chúng tôi rút ra được một số nhận xét sau:</w:t>
      </w:r>
    </w:p>
    <w:p w14:paraId="2A8195ED" w14:textId="26ABB731" w:rsidR="00984DE5" w:rsidRPr="001C729C" w:rsidRDefault="00984DE5" w:rsidP="00307646">
      <w:pPr>
        <w:pStyle w:val="oancuaDanhsach"/>
        <w:numPr>
          <w:ilvl w:val="0"/>
          <w:numId w:val="3"/>
        </w:numPr>
        <w:rPr>
          <w:rFonts w:cs="Times New Roman"/>
          <w:lang w:val="vi-VN"/>
        </w:rPr>
      </w:pPr>
      <w:r w:rsidRPr="001C729C">
        <w:rPr>
          <w:rFonts w:cs="Times New Roman"/>
          <w:lang w:val="vi-VN"/>
        </w:rPr>
        <w:t>Bộ dữ liệu MOOCCubeX là một bộ dữ liệu có mức độ đa dạng cao và bao gồm các thông tin, tài nguyên về giáo dục cũng như một số thông tin có liên quan khác đến học sinh về việc học.</w:t>
      </w:r>
    </w:p>
    <w:p w14:paraId="48617CEA" w14:textId="0DF6CDBE" w:rsidR="00984DE5" w:rsidRPr="001C729C" w:rsidRDefault="00984DE5" w:rsidP="00307646">
      <w:pPr>
        <w:pStyle w:val="oancuaDanhsach"/>
        <w:numPr>
          <w:ilvl w:val="0"/>
          <w:numId w:val="3"/>
        </w:numPr>
        <w:rPr>
          <w:rFonts w:cs="Times New Roman"/>
          <w:lang w:val="vi-VN"/>
        </w:rPr>
      </w:pPr>
      <w:r w:rsidRPr="001C729C">
        <w:rPr>
          <w:rFonts w:cs="Times New Roman"/>
          <w:lang w:val="vi-VN"/>
        </w:rPr>
        <w:t>Đây là một bộ dữ liệu có kích thước lớn, do đó từ bộ dữ liệu này có thể hỗ trợ việc khám phá dữ liệu phục vụ cho các mục đích hỗ trợ học tập với các phương pháp tiếp cận học máy, học sâu, …</w:t>
      </w:r>
    </w:p>
    <w:p w14:paraId="425E3AB6" w14:textId="77777777" w:rsidR="00DA1BC5" w:rsidRPr="001C729C" w:rsidRDefault="00984DE5" w:rsidP="00DA1BC5">
      <w:pPr>
        <w:pStyle w:val="oancuaDanhsach"/>
        <w:numPr>
          <w:ilvl w:val="0"/>
          <w:numId w:val="3"/>
        </w:numPr>
        <w:rPr>
          <w:rFonts w:cs="Times New Roman"/>
          <w:lang w:val="vi-VN"/>
        </w:rPr>
      </w:pPr>
      <w:r w:rsidRPr="001C729C">
        <w:rPr>
          <w:rFonts w:cs="Times New Roman"/>
          <w:lang w:val="vi-VN"/>
        </w:rPr>
        <w:t>Nhìn chung, đây là một bộ dữ liệu không đồng nhất nhưng được tổ chức một cách bài bản, linh hoạt với mức độ chi tiết rất cao. Điều này giúp cho việc sử dụng tài nguyên có thể linh hoạt với nhiều mục đích sử dụng khác nhau, đồng thời việc tìm kiếm dữ liệu cũng như thiết lập các mô hình để khai phá dữ liệu cũng dễ dàng hơn.</w:t>
      </w:r>
    </w:p>
    <w:p w14:paraId="3AC78CC4" w14:textId="09775756" w:rsidR="00DA1BC5" w:rsidRPr="001C729C" w:rsidRDefault="00DA1BC5" w:rsidP="00DA1BC5">
      <w:pPr>
        <w:pStyle w:val="u3"/>
        <w:rPr>
          <w:rFonts w:cs="Times New Roman"/>
          <w:lang w:val="vi-VN"/>
        </w:rPr>
      </w:pPr>
      <w:bookmarkStart w:id="93" w:name="_Toc167889704"/>
      <w:r w:rsidRPr="001C729C">
        <w:rPr>
          <w:rFonts w:cs="Times New Roman"/>
          <w:lang w:val="vi-VN"/>
        </w:rPr>
        <w:t>Dự đoán mục tiêu sử dụng bộ dữ liệu</w:t>
      </w:r>
      <w:bookmarkEnd w:id="93"/>
    </w:p>
    <w:p w14:paraId="14700CA7" w14:textId="77777777" w:rsidR="00DA1BC5" w:rsidRPr="001C729C" w:rsidRDefault="00DA1BC5" w:rsidP="00DA1BC5">
      <w:pPr>
        <w:rPr>
          <w:rFonts w:cs="Times New Roman"/>
          <w:lang w:val="vi-VN"/>
        </w:rPr>
      </w:pPr>
      <w:r w:rsidRPr="001C729C">
        <w:rPr>
          <w:rFonts w:cs="Times New Roman"/>
          <w:lang w:val="vi-VN"/>
        </w:rPr>
        <w:t>Vì đây là một bộ dữ liệu có liên quan đến chủ đề học tập nên chúng tôi dự định sẽ</w:t>
      </w:r>
    </w:p>
    <w:p w14:paraId="29A22727" w14:textId="77777777" w:rsidR="00DA1BC5" w:rsidRPr="001C729C" w:rsidRDefault="00DA1BC5" w:rsidP="00DA1BC5">
      <w:pPr>
        <w:rPr>
          <w:rFonts w:cs="Times New Roman"/>
          <w:lang w:val="vi-VN"/>
        </w:rPr>
      </w:pPr>
      <w:r w:rsidRPr="001C729C">
        <w:rPr>
          <w:rFonts w:cs="Times New Roman"/>
          <w:lang w:val="vi-VN"/>
        </w:rPr>
        <w:t>khai thác các bài toán có liên quan đến lĩnh vực “Cố vấn học tập thông minh tại các</w:t>
      </w:r>
    </w:p>
    <w:p w14:paraId="4CC4DDC1" w14:textId="77777777" w:rsidR="00DA1BC5" w:rsidRPr="001C729C" w:rsidRDefault="00DA1BC5" w:rsidP="00DA1BC5">
      <w:pPr>
        <w:rPr>
          <w:rFonts w:cs="Times New Roman"/>
          <w:lang w:val="vi-VN"/>
        </w:rPr>
      </w:pPr>
      <w:r w:rsidRPr="001C729C">
        <w:rPr>
          <w:rFonts w:cs="Times New Roman"/>
          <w:lang w:val="vi-VN"/>
        </w:rPr>
        <w:t>trường đại học” hay “Cố vấn học tập thông minh cho các nền tảng học tập trực</w:t>
      </w:r>
    </w:p>
    <w:p w14:paraId="377C261B" w14:textId="77777777" w:rsidR="00DA1BC5" w:rsidRPr="001C729C" w:rsidRDefault="00DA1BC5" w:rsidP="00DA1BC5">
      <w:pPr>
        <w:rPr>
          <w:rFonts w:cs="Times New Roman"/>
          <w:lang w:val="vi-VN"/>
        </w:rPr>
      </w:pPr>
      <w:r w:rsidRPr="001C729C">
        <w:rPr>
          <w:rFonts w:cs="Times New Roman"/>
          <w:lang w:val="vi-VN"/>
        </w:rPr>
        <w:t>tuyến”. Sau khi tiến hành khảo sát cũng như thảo luận nhóm, chúng tôi đưa ra hai</w:t>
      </w:r>
    </w:p>
    <w:p w14:paraId="6DF8F01C" w14:textId="77777777" w:rsidR="00DA1BC5" w:rsidRPr="001C729C" w:rsidRDefault="00DA1BC5" w:rsidP="00DA1BC5">
      <w:pPr>
        <w:rPr>
          <w:rFonts w:cs="Times New Roman"/>
          <w:lang w:val="vi-VN"/>
        </w:rPr>
      </w:pPr>
      <w:r w:rsidRPr="001C729C">
        <w:rPr>
          <w:rFonts w:cs="Times New Roman"/>
          <w:lang w:val="vi-VN"/>
        </w:rPr>
        <w:t>bài toán có thể sẽ giải quyết sau:</w:t>
      </w:r>
    </w:p>
    <w:p w14:paraId="5AD0F631" w14:textId="77777777" w:rsidR="00DA1BC5" w:rsidRPr="001C729C" w:rsidRDefault="00DA1BC5" w:rsidP="00DA1BC5">
      <w:pPr>
        <w:pStyle w:val="oancuaDanhsach"/>
        <w:numPr>
          <w:ilvl w:val="0"/>
          <w:numId w:val="3"/>
        </w:numPr>
        <w:rPr>
          <w:rFonts w:cs="Times New Roman"/>
          <w:lang w:val="vi-VN"/>
        </w:rPr>
      </w:pPr>
      <w:r w:rsidRPr="001C729C">
        <w:rPr>
          <w:rFonts w:cs="Times New Roman"/>
          <w:lang w:val="vi-VN"/>
        </w:rPr>
        <w:t>Bài toán 1: Hệ thống khuyến nghị hay cố vấn cho người học đăng ký các môn học, khóa học theo các định hướng chuyên ngành dựa trên hành vi học tập của người học.</w:t>
      </w:r>
    </w:p>
    <w:p w14:paraId="727D7F74" w14:textId="521A27DA" w:rsidR="00D1311C" w:rsidRPr="001C729C" w:rsidRDefault="00DA1BC5" w:rsidP="00DA1BC5">
      <w:pPr>
        <w:pStyle w:val="oancuaDanhsach"/>
        <w:numPr>
          <w:ilvl w:val="0"/>
          <w:numId w:val="3"/>
        </w:numPr>
        <w:rPr>
          <w:rFonts w:cs="Times New Roman"/>
          <w:lang w:val="vi-VN"/>
        </w:rPr>
      </w:pPr>
      <w:r w:rsidRPr="001C729C">
        <w:rPr>
          <w:rFonts w:cs="Times New Roman"/>
          <w:lang w:val="vi-VN"/>
        </w:rPr>
        <w:t>Bài toán 2:</w:t>
      </w:r>
      <w:r w:rsidR="006D194A" w:rsidRPr="001C729C">
        <w:rPr>
          <w:rFonts w:cs="Times New Roman"/>
          <w:lang w:val="vi-VN"/>
        </w:rPr>
        <w:t xml:space="preserve"> Dự đoán </w:t>
      </w:r>
      <w:r w:rsidR="00AA6300" w:rsidRPr="001C729C">
        <w:rPr>
          <w:rFonts w:cs="Times New Roman"/>
          <w:lang w:val="vi-VN"/>
        </w:rPr>
        <w:t>chất lượng giảng dạy của khóa học.</w:t>
      </w:r>
    </w:p>
    <w:p w14:paraId="7E9177CF" w14:textId="4DF95D4F" w:rsidR="00DA1BC5" w:rsidRPr="001C729C" w:rsidRDefault="00DA1BC5" w:rsidP="00D1311C">
      <w:pPr>
        <w:rPr>
          <w:rFonts w:cs="Times New Roman"/>
          <w:lang w:val="vi-VN"/>
        </w:rPr>
      </w:pPr>
      <w:r w:rsidRPr="001C729C">
        <w:rPr>
          <w:rFonts w:cs="Times New Roman"/>
          <w:lang w:val="vi-VN"/>
        </w:rPr>
        <w:t>Ngoài ra, trong quá trình tìm hiểu của cả nhóm sau này, chúng tôi sẽ cố gắng kết</w:t>
      </w:r>
    </w:p>
    <w:p w14:paraId="2DAE3FA7" w14:textId="77777777" w:rsidR="00DA1BC5" w:rsidRPr="001C729C" w:rsidRDefault="00DA1BC5" w:rsidP="00DA1BC5">
      <w:pPr>
        <w:rPr>
          <w:rFonts w:cs="Times New Roman"/>
          <w:lang w:val="vi-VN"/>
        </w:rPr>
      </w:pPr>
      <w:r w:rsidRPr="001C729C">
        <w:rPr>
          <w:rFonts w:cs="Times New Roman"/>
          <w:lang w:val="vi-VN"/>
        </w:rPr>
        <w:t>hợp sử dụng các bộ dữ liệu khác cũng như các loại bài toán khác để tiến hành xây</w:t>
      </w:r>
    </w:p>
    <w:p w14:paraId="10CCC276" w14:textId="77777777" w:rsidR="00DA1BC5" w:rsidRPr="001C729C" w:rsidRDefault="00DA1BC5" w:rsidP="00DA1BC5">
      <w:pPr>
        <w:rPr>
          <w:rFonts w:cs="Times New Roman"/>
          <w:lang w:val="vi-VN"/>
        </w:rPr>
      </w:pPr>
      <w:r w:rsidRPr="001C729C">
        <w:rPr>
          <w:rFonts w:cs="Times New Roman"/>
          <w:lang w:val="vi-VN"/>
        </w:rPr>
        <w:t>dựng hệ thống phù hợp hơn với môi trường học tập ở Việt Nam nói chung, cũng</w:t>
      </w:r>
    </w:p>
    <w:p w14:paraId="1A4CE5B6" w14:textId="77777777" w:rsidR="00DA1BC5" w:rsidRPr="001C729C" w:rsidRDefault="00DA1BC5" w:rsidP="00DA1BC5">
      <w:pPr>
        <w:rPr>
          <w:rFonts w:cs="Times New Roman"/>
          <w:lang w:val="vi-VN"/>
        </w:rPr>
      </w:pPr>
      <w:r w:rsidRPr="001C729C">
        <w:rPr>
          <w:rFonts w:cs="Times New Roman"/>
          <w:lang w:val="vi-VN"/>
        </w:rPr>
        <w:t>như cho các sinh viên đang học tập tại trường Đại học Công Nghệ Thông Tin nói</w:t>
      </w:r>
    </w:p>
    <w:p w14:paraId="2154734F" w14:textId="13153D7A" w:rsidR="00DA1BC5" w:rsidRPr="001C729C" w:rsidRDefault="00DA1BC5" w:rsidP="00DA1BC5">
      <w:pPr>
        <w:rPr>
          <w:rFonts w:cs="Times New Roman"/>
          <w:lang w:val="vi-VN"/>
        </w:rPr>
      </w:pPr>
      <w:r w:rsidRPr="001C729C">
        <w:rPr>
          <w:rFonts w:cs="Times New Roman"/>
          <w:lang w:val="vi-VN"/>
        </w:rPr>
        <w:t>riêng.</w:t>
      </w:r>
    </w:p>
    <w:p w14:paraId="074E8105" w14:textId="77777777" w:rsidR="00D1311C" w:rsidRPr="001C729C" w:rsidRDefault="00D1311C">
      <w:pPr>
        <w:rPr>
          <w:rFonts w:cs="Times New Roman"/>
          <w:b/>
          <w:color w:val="0070C0"/>
          <w:sz w:val="28"/>
          <w:szCs w:val="28"/>
          <w:lang w:val="vi-VN"/>
        </w:rPr>
      </w:pPr>
      <w:r w:rsidRPr="001C729C">
        <w:rPr>
          <w:rFonts w:cs="Times New Roman"/>
          <w:lang w:val="vi-VN"/>
        </w:rPr>
        <w:br w:type="page"/>
      </w:r>
    </w:p>
    <w:p w14:paraId="7AD0A0FD" w14:textId="7A897B5C" w:rsidR="004B2D4B" w:rsidRPr="001C729C" w:rsidRDefault="000E32A8" w:rsidP="004B2D4B">
      <w:pPr>
        <w:pStyle w:val="u1"/>
        <w:rPr>
          <w:rFonts w:cs="Times New Roman"/>
          <w:lang w:val="vi-VN"/>
        </w:rPr>
      </w:pPr>
      <w:bookmarkStart w:id="94" w:name="_Toc167889705"/>
      <w:r w:rsidRPr="001C729C">
        <w:rPr>
          <w:rFonts w:cs="Times New Roman"/>
          <w:lang w:val="vi-VN"/>
        </w:rPr>
        <w:t xml:space="preserve">CHUẨN BỊ DỮ </w:t>
      </w:r>
      <w:r w:rsidR="004B2D4B" w:rsidRPr="001C729C">
        <w:rPr>
          <w:rFonts w:cs="Times New Roman"/>
          <w:lang w:val="vi-VN"/>
        </w:rPr>
        <w:t>LIỆU</w:t>
      </w:r>
      <w:bookmarkEnd w:id="94"/>
    </w:p>
    <w:p w14:paraId="1F7D3776" w14:textId="77777777" w:rsidR="00BD76D0" w:rsidRPr="001C729C" w:rsidRDefault="00BD76D0" w:rsidP="00BD76D0">
      <w:pPr>
        <w:pStyle w:val="u2"/>
        <w:rPr>
          <w:rFonts w:cs="Times New Roman"/>
          <w:lang w:val="vi-VN"/>
        </w:rPr>
      </w:pPr>
      <w:bookmarkStart w:id="95" w:name="_Toc167833345"/>
      <w:bookmarkStart w:id="96" w:name="_Toc167885269"/>
      <w:bookmarkStart w:id="97" w:name="_Toc167889706"/>
      <w:r w:rsidRPr="001C729C">
        <w:rPr>
          <w:rFonts w:cs="Times New Roman"/>
          <w:lang w:val="vi-VN"/>
        </w:rPr>
        <w:t>Dữ liệu thực nghiệm</w:t>
      </w:r>
      <w:bookmarkEnd w:id="95"/>
      <w:bookmarkEnd w:id="96"/>
      <w:bookmarkEnd w:id="97"/>
    </w:p>
    <w:p w14:paraId="21C56271" w14:textId="37BEA40B" w:rsidR="00BD76D0" w:rsidRPr="001C729C" w:rsidRDefault="00BD76D0" w:rsidP="00BD76D0">
      <w:pPr>
        <w:rPr>
          <w:rFonts w:cs="Times New Roman"/>
          <w:lang w:val="vi-VN"/>
        </w:rPr>
      </w:pPr>
      <w:r w:rsidRPr="001C729C">
        <w:rPr>
          <w:rFonts w:cs="Times New Roman"/>
          <w:lang w:val="vi-VN"/>
        </w:rPr>
        <w:t>Từ bộ dữ liệu MOOCCubeX</w:t>
      </w:r>
      <w:r w:rsidR="0063132F" w:rsidRPr="001C729C">
        <w:rPr>
          <w:rFonts w:cs="Times New Roman"/>
        </w:rPr>
        <w:t xml:space="preserve"> </w:t>
      </w:r>
      <w:sdt>
        <w:sdtPr>
          <w:rPr>
            <w:rFonts w:cs="Times New Roman"/>
          </w:rPr>
          <w:id w:val="-1986154352"/>
          <w:citation/>
        </w:sdtPr>
        <w:sdtContent>
          <w:r w:rsidR="0063132F" w:rsidRPr="001C729C">
            <w:rPr>
              <w:rFonts w:cs="Times New Roman"/>
            </w:rPr>
            <w:fldChar w:fldCharType="begin"/>
          </w:r>
          <w:r w:rsidR="0063132F" w:rsidRPr="001C729C">
            <w:rPr>
              <w:rFonts w:cs="Times New Roman"/>
            </w:rPr>
            <w:instrText xml:space="preserve"> CITATION YuJ21 \l 1033 </w:instrText>
          </w:r>
          <w:r w:rsidR="0063132F" w:rsidRPr="001C729C">
            <w:rPr>
              <w:rFonts w:cs="Times New Roman"/>
            </w:rPr>
            <w:fldChar w:fldCharType="separate"/>
          </w:r>
          <w:r w:rsidR="00080382" w:rsidRPr="00080382">
            <w:rPr>
              <w:rFonts w:cs="Times New Roman"/>
              <w:noProof/>
            </w:rPr>
            <w:t>[1]</w:t>
          </w:r>
          <w:r w:rsidR="0063132F" w:rsidRPr="001C729C">
            <w:rPr>
              <w:rFonts w:cs="Times New Roman"/>
            </w:rPr>
            <w:fldChar w:fldCharType="end"/>
          </w:r>
        </w:sdtContent>
      </w:sdt>
      <w:r w:rsidRPr="001C729C">
        <w:rPr>
          <w:rFonts w:cs="Times New Roman"/>
          <w:lang w:val="vi-VN"/>
        </w:rPr>
        <w:t>, nhóm đã chọn lọc các files sau để xây dựng hệ thống gợi ý khóa học và ứng dụng web:</w:t>
      </w:r>
    </w:p>
    <w:p w14:paraId="2C5E41D9" w14:textId="77777777" w:rsidR="00BD76D0" w:rsidRPr="001C729C" w:rsidRDefault="00BD76D0" w:rsidP="00307646">
      <w:pPr>
        <w:pStyle w:val="oancuaDanhsach"/>
        <w:numPr>
          <w:ilvl w:val="0"/>
          <w:numId w:val="1"/>
        </w:numPr>
        <w:rPr>
          <w:rFonts w:cs="Times New Roman"/>
          <w:lang w:val="vi-VN"/>
        </w:rPr>
      </w:pPr>
      <w:r w:rsidRPr="001C729C">
        <w:rPr>
          <w:rFonts w:cs="Times New Roman"/>
          <w:lang w:val="vi-VN"/>
        </w:rPr>
        <w:t>Entities: course.json, teacher.json, school.json, concept.json, user.json, video.json</w:t>
      </w:r>
      <w:r w:rsidRPr="001C729C">
        <w:rPr>
          <w:rFonts w:cs="Times New Roman"/>
        </w:rPr>
        <w:t>.</w:t>
      </w:r>
    </w:p>
    <w:p w14:paraId="3710EF89" w14:textId="77777777" w:rsidR="00BD76D0" w:rsidRPr="001C729C" w:rsidRDefault="00BD76D0" w:rsidP="00307646">
      <w:pPr>
        <w:pStyle w:val="oancuaDanhsach"/>
        <w:numPr>
          <w:ilvl w:val="0"/>
          <w:numId w:val="1"/>
        </w:numPr>
        <w:rPr>
          <w:rFonts w:cs="Times New Roman"/>
          <w:lang w:val="vi-VN"/>
        </w:rPr>
      </w:pPr>
      <w:r w:rsidRPr="001C729C">
        <w:rPr>
          <w:rFonts w:cs="Times New Roman"/>
          <w:lang w:val="vi-VN"/>
        </w:rPr>
        <w:t>Relations: course-field.json, course-school.txt, course-teacher.txt, course-concept.txt, user-video.json</w:t>
      </w:r>
      <w:r w:rsidRPr="001C729C">
        <w:rPr>
          <w:rFonts w:cs="Times New Roman"/>
        </w:rPr>
        <w:t>, vid_ccid.txt.</w:t>
      </w:r>
    </w:p>
    <w:p w14:paraId="1FC21C1C" w14:textId="77777777" w:rsidR="00BD76D0" w:rsidRPr="001C729C" w:rsidRDefault="00BD76D0" w:rsidP="00BD76D0">
      <w:pPr>
        <w:pStyle w:val="u2"/>
        <w:rPr>
          <w:rFonts w:cs="Times New Roman"/>
          <w:lang w:val="vi-VN"/>
        </w:rPr>
      </w:pPr>
      <w:bookmarkStart w:id="98" w:name="_Toc167833346"/>
      <w:bookmarkStart w:id="99" w:name="_Toc167885270"/>
      <w:bookmarkStart w:id="100" w:name="_Toc167889707"/>
      <w:r w:rsidRPr="001C729C">
        <w:rPr>
          <w:rFonts w:cs="Times New Roman"/>
          <w:lang w:val="vi-VN"/>
        </w:rPr>
        <w:t>Phương pháp tổ chức dữ liệu thực nghiệm</w:t>
      </w:r>
      <w:bookmarkEnd w:id="98"/>
      <w:bookmarkEnd w:id="99"/>
      <w:bookmarkEnd w:id="100"/>
    </w:p>
    <w:p w14:paraId="74BD20A1" w14:textId="77777777" w:rsidR="00BD76D0" w:rsidRPr="001C729C" w:rsidRDefault="00BD76D0" w:rsidP="00BD76D0">
      <w:pPr>
        <w:rPr>
          <w:rFonts w:cs="Times New Roman"/>
          <w:lang w:val="vi-VN"/>
        </w:rPr>
      </w:pPr>
      <w:r w:rsidRPr="001C729C">
        <w:rPr>
          <w:rFonts w:cs="Times New Roman"/>
          <w:lang w:val="vi-VN"/>
        </w:rPr>
        <w:t>Các thao tác chuẩn bị dữ liệu được thực hiện theo trình tự sau:</w:t>
      </w:r>
    </w:p>
    <w:p w14:paraId="1699C51D" w14:textId="77777777" w:rsidR="00BD76D0" w:rsidRPr="001C729C" w:rsidRDefault="00BD76D0" w:rsidP="00BD76D0">
      <w:pPr>
        <w:rPr>
          <w:rFonts w:cs="Times New Roman"/>
          <w:lang w:val="vi-VN"/>
        </w:rPr>
      </w:pPr>
      <w:r w:rsidRPr="001C729C">
        <w:rPr>
          <w:rFonts w:cs="Times New Roman"/>
          <w:noProof/>
          <w:lang w:val="vi-VN"/>
        </w:rPr>
        <w:drawing>
          <wp:inline distT="0" distB="0" distL="0" distR="0" wp14:anchorId="3CA5628B" wp14:editId="1BE29B1B">
            <wp:extent cx="5581650" cy="2527300"/>
            <wp:effectExtent l="0" t="0" r="0" b="6350"/>
            <wp:docPr id="170749066" name="Picture 2"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9066" name="Picture 2" descr="A diagram of a metho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2527300"/>
                    </a:xfrm>
                    <a:prstGeom prst="rect">
                      <a:avLst/>
                    </a:prstGeom>
                    <a:noFill/>
                    <a:ln>
                      <a:noFill/>
                    </a:ln>
                  </pic:spPr>
                </pic:pic>
              </a:graphicData>
            </a:graphic>
          </wp:inline>
        </w:drawing>
      </w:r>
    </w:p>
    <w:p w14:paraId="242BB07F" w14:textId="73A3D12C" w:rsidR="00BD76D0" w:rsidRPr="001C729C" w:rsidRDefault="00AF41E1" w:rsidP="00AF41E1">
      <w:pPr>
        <w:pStyle w:val="Chuthich"/>
        <w:rPr>
          <w:rFonts w:cs="Times New Roman"/>
          <w:szCs w:val="24"/>
          <w:lang w:val="vi-VN"/>
        </w:rPr>
      </w:pPr>
      <w:bookmarkStart w:id="101" w:name="_Toc167174664"/>
      <w:bookmarkStart w:id="102" w:name="_Toc167457947"/>
      <w:bookmarkStart w:id="103" w:name="_Toc167469782"/>
      <w:bookmarkStart w:id="104" w:name="_Toc167649701"/>
      <w:bookmarkStart w:id="105" w:name="_Toc167689781"/>
      <w:bookmarkStart w:id="106" w:name="_Toc167710403"/>
      <w:bookmarkStart w:id="107" w:name="_Toc167833658"/>
      <w:bookmarkStart w:id="108" w:name="_Toc167833806"/>
      <w:bookmarkStart w:id="109" w:name="_Toc167885204"/>
      <w:bookmarkStart w:id="110" w:name="_Toc167886201"/>
      <w:bookmarkStart w:id="111" w:name="_Toc167886489"/>
      <w:bookmarkStart w:id="112" w:name="_Toc167889598"/>
      <w:r w:rsidRPr="001C729C">
        <w:rPr>
          <w:rFonts w:cs="Times New Roman"/>
        </w:rPr>
        <w:t xml:space="preserve">Hình </w:t>
      </w:r>
      <w:r w:rsidRPr="001C729C">
        <w:rPr>
          <w:rFonts w:cs="Times New Roman"/>
        </w:rPr>
        <w:fldChar w:fldCharType="begin"/>
      </w:r>
      <w:r w:rsidRPr="001C729C">
        <w:rPr>
          <w:rFonts w:cs="Times New Roman"/>
        </w:rPr>
        <w:instrText xml:space="preserve"> STYLEREF 1 \s </w:instrText>
      </w:r>
      <w:r w:rsidRPr="001C729C">
        <w:rPr>
          <w:rFonts w:cs="Times New Roman"/>
        </w:rPr>
        <w:fldChar w:fldCharType="separate"/>
      </w:r>
      <w:r w:rsidR="008D7313">
        <w:rPr>
          <w:rFonts w:cs="Times New Roman"/>
          <w:noProof/>
        </w:rPr>
        <w:t>2</w:t>
      </w:r>
      <w:r w:rsidRPr="001C729C">
        <w:rPr>
          <w:rFonts w:cs="Times New Roman"/>
        </w:rPr>
        <w:fldChar w:fldCharType="end"/>
      </w:r>
      <w:r w:rsidRPr="001C729C">
        <w:rPr>
          <w:rFonts w:cs="Times New Roman"/>
        </w:rPr>
        <w:t>.</w:t>
      </w:r>
      <w:r w:rsidRPr="001C729C">
        <w:rPr>
          <w:rFonts w:cs="Times New Roman"/>
        </w:rPr>
        <w:fldChar w:fldCharType="begin"/>
      </w:r>
      <w:r w:rsidRPr="001C729C">
        <w:rPr>
          <w:rFonts w:cs="Times New Roman"/>
        </w:rPr>
        <w:instrText xml:space="preserve"> SEQ Hình \* ARABIC \s 1 </w:instrText>
      </w:r>
      <w:r w:rsidRPr="001C729C">
        <w:rPr>
          <w:rFonts w:cs="Times New Roman"/>
        </w:rPr>
        <w:fldChar w:fldCharType="separate"/>
      </w:r>
      <w:r w:rsidR="008D7313">
        <w:rPr>
          <w:rFonts w:cs="Times New Roman"/>
          <w:noProof/>
        </w:rPr>
        <w:t>1</w:t>
      </w:r>
      <w:r w:rsidRPr="001C729C">
        <w:rPr>
          <w:rFonts w:cs="Times New Roman"/>
        </w:rPr>
        <w:fldChar w:fldCharType="end"/>
      </w:r>
      <w:r w:rsidRPr="001C729C">
        <w:rPr>
          <w:rFonts w:cs="Times New Roman"/>
          <w:szCs w:val="24"/>
          <w:lang w:val="vi-VN"/>
        </w:rPr>
        <w:t xml:space="preserve"> </w:t>
      </w:r>
      <w:r w:rsidR="00BD76D0" w:rsidRPr="001C729C">
        <w:rPr>
          <w:rFonts w:cs="Times New Roman"/>
          <w:szCs w:val="24"/>
          <w:lang w:val="vi-VN"/>
        </w:rPr>
        <w:t>Hình minh họa quy trình xử lý dữ liệu của nhóm</w:t>
      </w:r>
      <w:bookmarkEnd w:id="101"/>
      <w:bookmarkEnd w:id="102"/>
      <w:bookmarkEnd w:id="103"/>
      <w:bookmarkEnd w:id="104"/>
      <w:bookmarkEnd w:id="105"/>
      <w:bookmarkEnd w:id="106"/>
      <w:bookmarkEnd w:id="107"/>
      <w:bookmarkEnd w:id="108"/>
      <w:bookmarkEnd w:id="109"/>
      <w:bookmarkEnd w:id="110"/>
      <w:bookmarkEnd w:id="111"/>
      <w:bookmarkEnd w:id="112"/>
    </w:p>
    <w:p w14:paraId="3B1EAC23" w14:textId="77777777" w:rsidR="00BD76D0" w:rsidRPr="001C729C" w:rsidRDefault="00BD76D0" w:rsidP="00BD76D0">
      <w:pPr>
        <w:pStyle w:val="u3"/>
        <w:rPr>
          <w:rFonts w:cs="Times New Roman"/>
          <w:lang w:val="vi-VN"/>
        </w:rPr>
      </w:pPr>
      <w:bookmarkStart w:id="113" w:name="_Toc167833347"/>
      <w:bookmarkStart w:id="114" w:name="_Toc167885271"/>
      <w:bookmarkStart w:id="115" w:name="_Toc167889708"/>
      <w:r w:rsidRPr="001C729C">
        <w:rPr>
          <w:rFonts w:cs="Times New Roman"/>
          <w:lang w:val="vi-VN"/>
        </w:rPr>
        <w:t>Data translation</w:t>
      </w:r>
      <w:bookmarkEnd w:id="113"/>
      <w:bookmarkEnd w:id="114"/>
      <w:bookmarkEnd w:id="115"/>
    </w:p>
    <w:p w14:paraId="22BE96CE" w14:textId="7CFAE3C4" w:rsidR="00BD76D0" w:rsidRPr="001C729C" w:rsidRDefault="00BD76D0" w:rsidP="00BD76D0">
      <w:pPr>
        <w:rPr>
          <w:rFonts w:cs="Times New Roman"/>
          <w:lang w:val="vi-VN"/>
        </w:rPr>
      </w:pPr>
      <w:r w:rsidRPr="001C729C">
        <w:rPr>
          <w:rFonts w:cs="Times New Roman"/>
          <w:lang w:val="vi-VN"/>
        </w:rPr>
        <w:t>Để dịch dữ liệu từ tiếng Trung sang tiếng Việt, nhóm sử dụng Googletrans</w:t>
      </w:r>
      <w:r w:rsidR="0063132F" w:rsidRPr="001C729C">
        <w:rPr>
          <w:rFonts w:cs="Times New Roman"/>
        </w:rPr>
        <w:t xml:space="preserve"> </w:t>
      </w:r>
      <w:sdt>
        <w:sdtPr>
          <w:rPr>
            <w:rFonts w:cs="Times New Roman"/>
          </w:rPr>
          <w:id w:val="1248616969"/>
          <w:citation/>
        </w:sdtPr>
        <w:sdtContent>
          <w:r w:rsidR="0063132F" w:rsidRPr="001C729C">
            <w:rPr>
              <w:rFonts w:cs="Times New Roman"/>
            </w:rPr>
            <w:fldChar w:fldCharType="begin"/>
          </w:r>
          <w:r w:rsidR="0063132F" w:rsidRPr="001C729C">
            <w:rPr>
              <w:rFonts w:cs="Times New Roman"/>
            </w:rPr>
            <w:instrText xml:space="preserve"> CITATION PyP20 \l 1033 </w:instrText>
          </w:r>
          <w:r w:rsidR="0063132F" w:rsidRPr="001C729C">
            <w:rPr>
              <w:rFonts w:cs="Times New Roman"/>
            </w:rPr>
            <w:fldChar w:fldCharType="separate"/>
          </w:r>
          <w:r w:rsidR="00080382" w:rsidRPr="00080382">
            <w:rPr>
              <w:rFonts w:cs="Times New Roman"/>
              <w:noProof/>
            </w:rPr>
            <w:t>[3]</w:t>
          </w:r>
          <w:r w:rsidR="0063132F" w:rsidRPr="001C729C">
            <w:rPr>
              <w:rFonts w:cs="Times New Roman"/>
            </w:rPr>
            <w:fldChar w:fldCharType="end"/>
          </w:r>
        </w:sdtContent>
      </w:sdt>
      <w:r w:rsidRPr="001C729C">
        <w:rPr>
          <w:rFonts w:cs="Times New Roman"/>
          <w:lang w:val="vi-VN"/>
        </w:rPr>
        <w:t>, một thư viện python miễn phí và không giới hạn, triển khai API Google Translate. Thư viện này sử dụng API Google Translate Ajax để thực hiện lệnh gọi đến các phương thức như phát hiện và dịch. Nhưng do có một số trường có lượng dữ liệu cần dịch lớn nên thời gian dịch rất lâu, và trong quá trình dịch cũng xảy ra hiện tượng bị mất kết nối. Bên cạnh đó, việc dịch một số trường có lượng dữ liệu lớn cũng không cần thiết để huấn luyện mô hình nên nhóm chỉ dịch một số trường có dữ liệu nhỏ để hiển thị thông tin trên ứng dụng web. Dưới đây là các trường mà nhóm đã dịch:</w:t>
      </w:r>
    </w:p>
    <w:p w14:paraId="04AC1962" w14:textId="77777777" w:rsidR="00BD76D0" w:rsidRPr="001C729C" w:rsidRDefault="00BD76D0" w:rsidP="00307646">
      <w:pPr>
        <w:pStyle w:val="oancuaDanhsach"/>
        <w:numPr>
          <w:ilvl w:val="0"/>
          <w:numId w:val="1"/>
        </w:numPr>
        <w:rPr>
          <w:rFonts w:cs="Times New Roman"/>
          <w:lang w:val="vi-VN"/>
        </w:rPr>
      </w:pPr>
      <w:r w:rsidRPr="001C729C">
        <w:rPr>
          <w:rFonts w:cs="Times New Roman"/>
          <w:lang w:val="vi-VN"/>
        </w:rPr>
        <w:t>course.json: name, prerequisites, fields</w:t>
      </w:r>
    </w:p>
    <w:p w14:paraId="59566F16" w14:textId="63355D85" w:rsidR="00BD76D0" w:rsidRPr="001C729C" w:rsidRDefault="00BD76D0" w:rsidP="00307646">
      <w:pPr>
        <w:pStyle w:val="oancuaDanhsach"/>
        <w:numPr>
          <w:ilvl w:val="0"/>
          <w:numId w:val="1"/>
        </w:numPr>
        <w:jc w:val="left"/>
        <w:rPr>
          <w:rFonts w:cs="Times New Roman"/>
          <w:lang w:val="vi-VN"/>
        </w:rPr>
      </w:pPr>
      <w:r w:rsidRPr="001C729C">
        <w:rPr>
          <w:rFonts w:cs="Times New Roman"/>
          <w:lang w:val="vi-VN"/>
        </w:rPr>
        <w:t>user.json: không dịch, nhưng ở cột name, nhóm đã sử dụng bộ sinh tên tiếng Việt dựa trên giới tính được cung cấp bởi</w:t>
      </w:r>
      <w:r w:rsidR="0052207F" w:rsidRPr="001C729C">
        <w:rPr>
          <w:rFonts w:cs="Times New Roman"/>
        </w:rPr>
        <w:t xml:space="preserve"> </w:t>
      </w:r>
      <w:sdt>
        <w:sdtPr>
          <w:rPr>
            <w:rFonts w:cs="Times New Roman"/>
          </w:rPr>
          <w:id w:val="-1074816073"/>
          <w:citation/>
        </w:sdtPr>
        <w:sdtContent>
          <w:r w:rsidR="0052207F" w:rsidRPr="001C729C">
            <w:rPr>
              <w:rFonts w:cs="Times New Roman"/>
            </w:rPr>
            <w:fldChar w:fldCharType="begin"/>
          </w:r>
          <w:r w:rsidR="0052207F" w:rsidRPr="001C729C">
            <w:rPr>
              <w:rFonts w:cs="Times New Roman"/>
            </w:rPr>
            <w:instrText xml:space="preserve"> CITATION LhL21 \l 1033 </w:instrText>
          </w:r>
          <w:r w:rsidR="0052207F" w:rsidRPr="001C729C">
            <w:rPr>
              <w:rFonts w:cs="Times New Roman"/>
            </w:rPr>
            <w:fldChar w:fldCharType="separate"/>
          </w:r>
          <w:r w:rsidR="00080382" w:rsidRPr="00080382">
            <w:rPr>
              <w:rFonts w:cs="Times New Roman"/>
              <w:noProof/>
            </w:rPr>
            <w:t>[4]</w:t>
          </w:r>
          <w:r w:rsidR="0052207F" w:rsidRPr="001C729C">
            <w:rPr>
              <w:rFonts w:cs="Times New Roman"/>
            </w:rPr>
            <w:fldChar w:fldCharType="end"/>
          </w:r>
        </w:sdtContent>
      </w:sdt>
      <w:ins w:id="116" w:author="Microsoft Word" w:date="2024-05-17T19:43:00Z" w16du:dateUtc="2024-05-17T12:43:00Z">
        <w:r w:rsidRPr="001C729C">
          <w:rPr>
            <w:rFonts w:cs="Times New Roman"/>
            <w:lang w:val="vi-VN"/>
          </w:rPr>
          <w:t>.</w:t>
        </w:r>
      </w:ins>
      <w:r w:rsidRPr="001C729C">
        <w:rPr>
          <w:rFonts w:cs="Times New Roman"/>
          <w:lang w:val="vi-VN"/>
        </w:rPr>
        <w:t xml:space="preserve"> Việc này giúp thuận tiện cho việc mô phỏng khả năng tìm kiếm bằng username của ứng dụng web.</w:t>
      </w:r>
    </w:p>
    <w:p w14:paraId="63F07874" w14:textId="77777777" w:rsidR="00BD76D0" w:rsidRPr="001C729C" w:rsidRDefault="00BD76D0" w:rsidP="00307646">
      <w:pPr>
        <w:pStyle w:val="oancuaDanhsach"/>
        <w:numPr>
          <w:ilvl w:val="0"/>
          <w:numId w:val="1"/>
        </w:numPr>
        <w:rPr>
          <w:rFonts w:cs="Times New Roman"/>
          <w:lang w:val="vi-VN"/>
        </w:rPr>
      </w:pPr>
      <w:r w:rsidRPr="001C729C">
        <w:rPr>
          <w:rFonts w:cs="Times New Roman"/>
          <w:lang w:val="vi-VN"/>
        </w:rPr>
        <w:t>school.json: name, about, motto</w:t>
      </w:r>
    </w:p>
    <w:p w14:paraId="1B49F5B3" w14:textId="77777777" w:rsidR="00BD76D0" w:rsidRPr="001C729C" w:rsidRDefault="00BD76D0" w:rsidP="00307646">
      <w:pPr>
        <w:pStyle w:val="oancuaDanhsach"/>
        <w:numPr>
          <w:ilvl w:val="0"/>
          <w:numId w:val="1"/>
        </w:numPr>
        <w:rPr>
          <w:rFonts w:cs="Times New Roman"/>
          <w:lang w:val="vi-VN"/>
        </w:rPr>
      </w:pPr>
      <w:r w:rsidRPr="001C729C">
        <w:rPr>
          <w:rFonts w:cs="Times New Roman"/>
          <w:lang w:val="vi-VN"/>
        </w:rPr>
        <w:t>teacher.json: name, job_title, org_name, about</w:t>
      </w:r>
    </w:p>
    <w:p w14:paraId="7F639BA8" w14:textId="77777777" w:rsidR="00BD76D0" w:rsidRPr="001C729C" w:rsidRDefault="00BD76D0" w:rsidP="00BD76D0">
      <w:pPr>
        <w:pStyle w:val="u3"/>
        <w:rPr>
          <w:rFonts w:cs="Times New Roman"/>
          <w:lang w:val="vi-VN"/>
        </w:rPr>
      </w:pPr>
      <w:bookmarkStart w:id="117" w:name="_Toc167833348"/>
      <w:bookmarkStart w:id="118" w:name="_Toc167885272"/>
      <w:bookmarkStart w:id="119" w:name="_Toc167889709"/>
      <w:r w:rsidRPr="001C729C">
        <w:rPr>
          <w:rFonts w:cs="Times New Roman"/>
          <w:lang w:val="vi-VN"/>
        </w:rPr>
        <w:t>EDA, làm sạch dữ liệu</w:t>
      </w:r>
      <w:bookmarkEnd w:id="117"/>
      <w:bookmarkEnd w:id="118"/>
      <w:bookmarkEnd w:id="119"/>
    </w:p>
    <w:p w14:paraId="2B576EC0" w14:textId="77777777" w:rsidR="00BD76D0" w:rsidRPr="001C729C" w:rsidRDefault="00BD76D0" w:rsidP="00BD76D0">
      <w:pPr>
        <w:rPr>
          <w:rFonts w:cs="Times New Roman"/>
          <w:lang w:val="vi-VN"/>
        </w:rPr>
      </w:pPr>
      <w:r w:rsidRPr="001C729C">
        <w:rPr>
          <w:rFonts w:cs="Times New Roman"/>
          <w:lang w:val="vi-VN"/>
        </w:rPr>
        <w:t>Để hiểu rõ hơn về tập dữ liệu và xác định các mẫu, xu hướng tiềm ẩn, nhóm đã thực hiện phân tích dữ liệu khám phá</w:t>
      </w:r>
    </w:p>
    <w:p w14:paraId="544072D2" w14:textId="77777777" w:rsidR="00BD76D0" w:rsidRPr="001C729C" w:rsidRDefault="00BD76D0" w:rsidP="00BD76D0">
      <w:pPr>
        <w:pStyle w:val="u4"/>
        <w:rPr>
          <w:rFonts w:cs="Times New Roman"/>
          <w:lang w:val="vi-VN"/>
        </w:rPr>
      </w:pPr>
      <w:r w:rsidRPr="001C729C">
        <w:rPr>
          <w:rFonts w:cs="Times New Roman"/>
          <w:lang w:val="vi-VN"/>
        </w:rPr>
        <w:t>Thống kê mô tả, trực quan hóa dữ liệu, xử lý dữ liệu</w:t>
      </w:r>
    </w:p>
    <w:p w14:paraId="4781CF89" w14:textId="77777777" w:rsidR="00BD76D0" w:rsidRPr="001C729C" w:rsidRDefault="00BD76D0" w:rsidP="00BD76D0">
      <w:pPr>
        <w:pStyle w:val="u5"/>
        <w:rPr>
          <w:rFonts w:cs="Times New Roman"/>
          <w:lang w:val="vi-VN"/>
        </w:rPr>
      </w:pPr>
      <w:r w:rsidRPr="001C729C">
        <w:rPr>
          <w:rFonts w:cs="Times New Roman"/>
          <w:lang w:val="vi-VN"/>
        </w:rPr>
        <w:t>Course</w:t>
      </w:r>
    </w:p>
    <w:p w14:paraId="5A038E2A" w14:textId="77777777" w:rsidR="00BD76D0" w:rsidRPr="001C729C" w:rsidRDefault="00BD76D0" w:rsidP="00BD76D0">
      <w:pPr>
        <w:keepNext/>
        <w:rPr>
          <w:rFonts w:cs="Times New Roman"/>
        </w:rPr>
      </w:pPr>
      <w:r w:rsidRPr="001C729C">
        <w:rPr>
          <w:rFonts w:cs="Times New Roman"/>
          <w:noProof/>
        </w:rPr>
        <w:drawing>
          <wp:inline distT="0" distB="0" distL="0" distR="0" wp14:anchorId="4924B685" wp14:editId="207AF00C">
            <wp:extent cx="5909310" cy="636432"/>
            <wp:effectExtent l="0" t="0" r="0" b="0"/>
            <wp:docPr id="136337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0722" cy="679664"/>
                    </a:xfrm>
                    <a:prstGeom prst="rect">
                      <a:avLst/>
                    </a:prstGeom>
                    <a:noFill/>
                    <a:ln>
                      <a:noFill/>
                    </a:ln>
                  </pic:spPr>
                </pic:pic>
              </a:graphicData>
            </a:graphic>
          </wp:inline>
        </w:drawing>
      </w:r>
    </w:p>
    <w:p w14:paraId="5571C177" w14:textId="6ECECFCC" w:rsidR="00BD76D0" w:rsidRPr="001C729C" w:rsidRDefault="00BD76D0" w:rsidP="00BD76D0">
      <w:pPr>
        <w:pStyle w:val="Chuthich"/>
        <w:rPr>
          <w:rFonts w:cs="Times New Roman"/>
        </w:rPr>
      </w:pPr>
      <w:bookmarkStart w:id="120" w:name="_Toc167885205"/>
      <w:bookmarkStart w:id="121" w:name="_Toc167886202"/>
      <w:bookmarkStart w:id="122" w:name="_Toc167886490"/>
      <w:bookmarkStart w:id="123" w:name="_Toc167889599"/>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Pr="001C729C">
        <w:rPr>
          <w:rFonts w:cs="Times New Roman"/>
          <w:lang w:val="vi-VN"/>
        </w:rPr>
        <w:t xml:space="preserve"> Bảng thống kê mô tả của course.json</w:t>
      </w:r>
      <w:bookmarkEnd w:id="120"/>
      <w:bookmarkEnd w:id="121"/>
      <w:bookmarkEnd w:id="122"/>
      <w:bookmarkEnd w:id="123"/>
    </w:p>
    <w:p w14:paraId="0817D4C4" w14:textId="0ADA7C26" w:rsidR="00BD76D0" w:rsidRPr="001C729C" w:rsidRDefault="00BD76D0" w:rsidP="00BD76D0">
      <w:pPr>
        <w:rPr>
          <w:rFonts w:cs="Times New Roman"/>
        </w:rPr>
      </w:pPr>
      <w:r w:rsidRPr="001C729C">
        <w:rPr>
          <w:rFonts w:cs="Times New Roman"/>
          <w:lang w:val="vi-VN"/>
        </w:rPr>
        <w:t xml:space="preserve">course.json có 3781 hàng với các trường thông tin như sau: case_id, name (đã được dịch), field (đã được dịch), prerequisites, about (đã được dịch), resource. Tất cả các trường đếu có rất ít null. Nhận thấy bên cạch sử dụng tfidf để tạo đặc trưng trên trường about, name, ta vẫn có thể sử dụng PhoBERT </w:t>
      </w:r>
      <w:sdt>
        <w:sdtPr>
          <w:rPr>
            <w:rFonts w:cs="Times New Roman"/>
            <w:lang w:val="vi-VN"/>
          </w:rPr>
          <w:id w:val="-1875369276"/>
          <w:citation/>
        </w:sdtPr>
        <w:sdtContent>
          <w:r w:rsidR="000B1B4A" w:rsidRPr="001C729C">
            <w:rPr>
              <w:rFonts w:cs="Times New Roman"/>
              <w:lang w:val="vi-VN"/>
            </w:rPr>
            <w:fldChar w:fldCharType="begin"/>
          </w:r>
          <w:r w:rsidR="000B1B4A" w:rsidRPr="001C729C">
            <w:rPr>
              <w:rFonts w:cs="Times New Roman"/>
            </w:rPr>
            <w:instrText xml:space="preserve"> CITATION Dat20 \l 1033 </w:instrText>
          </w:r>
          <w:r w:rsidR="000B1B4A" w:rsidRPr="001C729C">
            <w:rPr>
              <w:rFonts w:cs="Times New Roman"/>
              <w:lang w:val="vi-VN"/>
            </w:rPr>
            <w:fldChar w:fldCharType="separate"/>
          </w:r>
          <w:r w:rsidR="00080382" w:rsidRPr="00080382">
            <w:rPr>
              <w:rFonts w:cs="Times New Roman"/>
              <w:noProof/>
            </w:rPr>
            <w:t>[5]</w:t>
          </w:r>
          <w:r w:rsidR="000B1B4A" w:rsidRPr="001C729C">
            <w:rPr>
              <w:rFonts w:cs="Times New Roman"/>
              <w:lang w:val="vi-VN"/>
            </w:rPr>
            <w:fldChar w:fldCharType="end"/>
          </w:r>
        </w:sdtContent>
      </w:sdt>
      <w:r w:rsidRPr="001C729C">
        <w:rPr>
          <w:rFonts w:cs="Times New Roman"/>
          <w:lang w:val="vi-VN"/>
        </w:rPr>
        <w:t xml:space="preserve"> để embed tạo đặc trưng. Do PhoBERT được huấn luyện trên dữ liệu ở mức độ từ, nên ta sẽ phải gôm các tiếng lại thành từ bằng rdrsegmenter của VNCoreNLP</w:t>
      </w:r>
      <w:r w:rsidR="000B1B4A" w:rsidRPr="001C729C">
        <w:rPr>
          <w:rFonts w:cs="Times New Roman"/>
        </w:rPr>
        <w:t xml:space="preserve"> </w:t>
      </w:r>
      <w:sdt>
        <w:sdtPr>
          <w:rPr>
            <w:rFonts w:cs="Times New Roman"/>
          </w:rPr>
          <w:id w:val="1305434434"/>
          <w:citation/>
        </w:sdtPr>
        <w:sdtContent>
          <w:r w:rsidR="000B1B4A" w:rsidRPr="001C729C">
            <w:rPr>
              <w:rFonts w:cs="Times New Roman"/>
            </w:rPr>
            <w:fldChar w:fldCharType="begin"/>
          </w:r>
          <w:r w:rsidR="000B1B4A" w:rsidRPr="001C729C">
            <w:rPr>
              <w:rFonts w:cs="Times New Roman"/>
            </w:rPr>
            <w:instrText xml:space="preserve"> CITATION Tha18 \l 1033 </w:instrText>
          </w:r>
          <w:r w:rsidR="000B1B4A" w:rsidRPr="001C729C">
            <w:rPr>
              <w:rFonts w:cs="Times New Roman"/>
            </w:rPr>
            <w:fldChar w:fldCharType="separate"/>
          </w:r>
          <w:r w:rsidR="00080382" w:rsidRPr="00080382">
            <w:rPr>
              <w:rFonts w:cs="Times New Roman"/>
              <w:noProof/>
            </w:rPr>
            <w:t>[6]</w:t>
          </w:r>
          <w:r w:rsidR="000B1B4A" w:rsidRPr="001C729C">
            <w:rPr>
              <w:rFonts w:cs="Times New Roman"/>
            </w:rPr>
            <w:fldChar w:fldCharType="end"/>
          </w:r>
        </w:sdtContent>
      </w:sdt>
      <w:r w:rsidRPr="001C729C">
        <w:rPr>
          <w:rFonts w:cs="Times New Roman"/>
          <w:lang w:val="vi-VN"/>
        </w:rPr>
        <w:t>. Sau đây là một số thống kê cơ bản:</w:t>
      </w:r>
    </w:p>
    <w:p w14:paraId="154A1136" w14:textId="77777777" w:rsidR="00BD76D0" w:rsidRPr="001C729C" w:rsidRDefault="00BD76D0" w:rsidP="00BD76D0">
      <w:pPr>
        <w:keepNext/>
        <w:jc w:val="center"/>
        <w:rPr>
          <w:rFonts w:cs="Times New Roman"/>
        </w:rPr>
      </w:pPr>
      <w:r w:rsidRPr="001C729C">
        <w:rPr>
          <w:rFonts w:cs="Times New Roman"/>
          <w:noProof/>
          <w:lang w:val="vi-VN"/>
        </w:rPr>
        <w:drawing>
          <wp:inline distT="0" distB="0" distL="0" distR="0" wp14:anchorId="2757CD22" wp14:editId="6E6563D8">
            <wp:extent cx="5570220" cy="2545080"/>
            <wp:effectExtent l="0" t="0" r="0" b="7620"/>
            <wp:docPr id="91910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0220" cy="2545080"/>
                    </a:xfrm>
                    <a:prstGeom prst="rect">
                      <a:avLst/>
                    </a:prstGeom>
                    <a:noFill/>
                    <a:ln>
                      <a:noFill/>
                    </a:ln>
                  </pic:spPr>
                </pic:pic>
              </a:graphicData>
            </a:graphic>
          </wp:inline>
        </w:drawing>
      </w:r>
    </w:p>
    <w:p w14:paraId="55830C53" w14:textId="7AA6B804" w:rsidR="00BD76D0" w:rsidRPr="001C729C" w:rsidRDefault="00BD76D0" w:rsidP="00BD76D0">
      <w:pPr>
        <w:pStyle w:val="Chuthich"/>
        <w:rPr>
          <w:rFonts w:cs="Times New Roman"/>
          <w:lang w:val="vi-VN"/>
        </w:rPr>
      </w:pPr>
      <w:bookmarkStart w:id="124" w:name="_Toc167833659"/>
      <w:bookmarkStart w:id="125" w:name="_Toc167833807"/>
      <w:bookmarkStart w:id="126" w:name="_Toc167885206"/>
      <w:bookmarkStart w:id="127" w:name="_Toc167886203"/>
      <w:bookmarkStart w:id="128" w:name="_Toc167886491"/>
      <w:bookmarkStart w:id="129" w:name="_Toc167889600"/>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3</w:t>
      </w:r>
      <w:r w:rsidR="00AF41E1" w:rsidRPr="001C729C">
        <w:rPr>
          <w:rFonts w:cs="Times New Roman"/>
        </w:rPr>
        <w:fldChar w:fldCharType="end"/>
      </w:r>
      <w:r w:rsidRPr="001C729C">
        <w:rPr>
          <w:rFonts w:cs="Times New Roman"/>
          <w:lang w:val="vi-VN"/>
        </w:rPr>
        <w:t xml:space="preserve"> Thống kê cơ bản về số từ trong about, name sau khi segmented</w:t>
      </w:r>
      <w:bookmarkEnd w:id="124"/>
      <w:bookmarkEnd w:id="125"/>
      <w:r w:rsidRPr="001C729C">
        <w:rPr>
          <w:rFonts w:cs="Times New Roman"/>
          <w:lang w:val="vi-VN"/>
        </w:rPr>
        <w:t xml:space="preserve"> (len_about_segmented, len_name_segmented)</w:t>
      </w:r>
      <w:bookmarkEnd w:id="126"/>
      <w:bookmarkEnd w:id="127"/>
      <w:bookmarkEnd w:id="128"/>
      <w:bookmarkEnd w:id="129"/>
    </w:p>
    <w:p w14:paraId="1F7C9F7A" w14:textId="77777777" w:rsidR="00BD76D0" w:rsidRPr="001C729C" w:rsidRDefault="00BD76D0" w:rsidP="00BD76D0">
      <w:pPr>
        <w:jc w:val="center"/>
        <w:rPr>
          <w:rFonts w:cs="Times New Roman"/>
          <w:lang w:val="vi-VN"/>
        </w:rPr>
      </w:pPr>
      <w:r w:rsidRPr="001C729C">
        <w:rPr>
          <w:rFonts w:cs="Times New Roman"/>
          <w:noProof/>
        </w:rPr>
        <w:drawing>
          <wp:inline distT="0" distB="0" distL="0" distR="0" wp14:anchorId="42B45526" wp14:editId="1B335A10">
            <wp:extent cx="3341914" cy="2651586"/>
            <wp:effectExtent l="0" t="0" r="0" b="0"/>
            <wp:docPr id="456234194" name="Picture 2" descr="A graph of a number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4194" name="Picture 2" descr="A graph of a number of word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7759" cy="2656224"/>
                    </a:xfrm>
                    <a:prstGeom prst="rect">
                      <a:avLst/>
                    </a:prstGeom>
                    <a:noFill/>
                    <a:ln>
                      <a:noFill/>
                    </a:ln>
                  </pic:spPr>
                </pic:pic>
              </a:graphicData>
            </a:graphic>
          </wp:inline>
        </w:drawing>
      </w:r>
    </w:p>
    <w:p w14:paraId="0AFEBE33" w14:textId="37716DDC" w:rsidR="00BD76D0" w:rsidRPr="001C729C" w:rsidRDefault="00BD76D0" w:rsidP="00BD76D0">
      <w:pPr>
        <w:pStyle w:val="Chuthich"/>
        <w:rPr>
          <w:rFonts w:cs="Times New Roman"/>
          <w:lang w:val="vi-VN"/>
        </w:rPr>
      </w:pPr>
      <w:bookmarkStart w:id="130" w:name="_Toc167833660"/>
      <w:bookmarkStart w:id="131" w:name="_Toc167833808"/>
      <w:bookmarkStart w:id="132" w:name="_Toc167885207"/>
      <w:bookmarkStart w:id="133" w:name="_Toc167886204"/>
      <w:bookmarkStart w:id="134" w:name="_Toc167886492"/>
      <w:bookmarkStart w:id="135" w:name="_Toc167889601"/>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4</w:t>
      </w:r>
      <w:r w:rsidR="00AF41E1" w:rsidRPr="001C729C">
        <w:rPr>
          <w:rFonts w:cs="Times New Roman"/>
        </w:rPr>
        <w:fldChar w:fldCharType="end"/>
      </w:r>
      <w:r w:rsidRPr="001C729C">
        <w:rPr>
          <w:rFonts w:cs="Times New Roman"/>
          <w:lang w:val="vi-VN"/>
        </w:rPr>
        <w:t xml:space="preserve"> Biểu đồ cột thể hiện độ dài văn bản ở trường about, name.</w:t>
      </w:r>
      <w:bookmarkEnd w:id="130"/>
      <w:bookmarkEnd w:id="131"/>
      <w:bookmarkEnd w:id="132"/>
      <w:bookmarkEnd w:id="133"/>
      <w:bookmarkEnd w:id="134"/>
      <w:bookmarkEnd w:id="135"/>
    </w:p>
    <w:p w14:paraId="69D36AD0" w14:textId="77777777" w:rsidR="00BD76D0" w:rsidRPr="001C729C" w:rsidRDefault="00BD76D0" w:rsidP="00BD76D0">
      <w:pPr>
        <w:rPr>
          <w:rFonts w:cs="Times New Roman"/>
          <w:lang w:val="vi-VN"/>
        </w:rPr>
      </w:pPr>
      <w:r w:rsidRPr="001C729C">
        <w:rPr>
          <w:rFonts w:cs="Times New Roman"/>
          <w:lang w:val="vi-VN"/>
        </w:rPr>
        <w:t>Từ bảng trên, ta có độ dài ngắn nhất trong trường about, name là 1; độ dài lớn nhất trong about, name lần lượt là 390 và 28; độ dài trung bình trong about, name lần lượt là 67 và 6. Từ hình vẽ, ta thấy được độ dài văn bản trong trường about, name lần lượt có dạng phân phối chuẩn và long tail. Tiếp đến, ta sẽ xét trường field và file course-field.json.</w:t>
      </w:r>
    </w:p>
    <w:p w14:paraId="6EB5A7EB" w14:textId="77777777" w:rsidR="00BD76D0" w:rsidRPr="001C729C" w:rsidRDefault="00BD76D0" w:rsidP="00BD76D0">
      <w:pPr>
        <w:keepNext/>
        <w:jc w:val="center"/>
        <w:rPr>
          <w:rFonts w:cs="Times New Roman"/>
          <w:lang w:val="vi-VN"/>
        </w:rPr>
      </w:pPr>
      <w:r w:rsidRPr="001C729C">
        <w:rPr>
          <w:rFonts w:cs="Times New Roman"/>
          <w:noProof/>
          <w:lang w:val="vi-VN"/>
        </w:rPr>
        <w:drawing>
          <wp:inline distT="0" distB="0" distL="0" distR="0" wp14:anchorId="1C12E7B0" wp14:editId="5F651194">
            <wp:extent cx="4588934" cy="1009492"/>
            <wp:effectExtent l="0" t="0" r="2540" b="635"/>
            <wp:docPr id="2088820217"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20217" name="Picture 3" descr="A screen 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3215" cy="1014834"/>
                    </a:xfrm>
                    <a:prstGeom prst="rect">
                      <a:avLst/>
                    </a:prstGeom>
                    <a:noFill/>
                    <a:ln>
                      <a:noFill/>
                    </a:ln>
                  </pic:spPr>
                </pic:pic>
              </a:graphicData>
            </a:graphic>
          </wp:inline>
        </w:drawing>
      </w:r>
    </w:p>
    <w:p w14:paraId="49F7D3F6" w14:textId="74141A18" w:rsidR="00BD76D0" w:rsidRPr="001C729C" w:rsidRDefault="00BD76D0" w:rsidP="00BD76D0">
      <w:pPr>
        <w:pStyle w:val="Chuthich"/>
        <w:rPr>
          <w:rFonts w:cs="Times New Roman"/>
          <w:lang w:val="vi-VN"/>
        </w:rPr>
      </w:pPr>
      <w:bookmarkStart w:id="136" w:name="_Toc167885208"/>
      <w:bookmarkStart w:id="137" w:name="_Toc167886205"/>
      <w:bookmarkStart w:id="138" w:name="_Toc167886493"/>
      <w:bookmarkStart w:id="139" w:name="_Toc167889602"/>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5</w:t>
      </w:r>
      <w:r w:rsidR="00AF41E1" w:rsidRPr="001C729C">
        <w:rPr>
          <w:rFonts w:cs="Times New Roman"/>
        </w:rPr>
        <w:fldChar w:fldCharType="end"/>
      </w:r>
      <w:r w:rsidRPr="001C729C">
        <w:rPr>
          <w:rFonts w:cs="Times New Roman"/>
          <w:lang w:val="vi-VN"/>
        </w:rPr>
        <w:t xml:space="preserve"> Bảng thống kê mô tả của course-field.json</w:t>
      </w:r>
      <w:bookmarkEnd w:id="136"/>
      <w:bookmarkEnd w:id="137"/>
      <w:bookmarkEnd w:id="138"/>
      <w:bookmarkEnd w:id="139"/>
    </w:p>
    <w:p w14:paraId="438B6C4B" w14:textId="77777777" w:rsidR="00BD76D0" w:rsidRPr="001C729C" w:rsidRDefault="00BD76D0" w:rsidP="00BD76D0">
      <w:pPr>
        <w:rPr>
          <w:rFonts w:cs="Times New Roman"/>
          <w:lang w:val="vi-VN"/>
        </w:rPr>
      </w:pPr>
      <w:r w:rsidRPr="001C729C">
        <w:rPr>
          <w:rFonts w:cs="Times New Roman"/>
          <w:lang w:val="vi-VN"/>
        </w:rPr>
        <w:t>Trường field của course có nội dung tương tự như file course-field.json. Ta sử dụng phép hợp để gôm 2 thông tin này lại với nhau. Ngoài ra, ta sẽ lọc bỏ những khóa học của file course-field.json mà không tồn tại trong course.json. Sau đó, ta trực quan hóa thông tin về field của khóa học như hình sau:</w:t>
      </w:r>
    </w:p>
    <w:p w14:paraId="56C6509D" w14:textId="77777777" w:rsidR="00BD76D0" w:rsidRPr="001C729C" w:rsidRDefault="00BD76D0" w:rsidP="00BD76D0">
      <w:pPr>
        <w:jc w:val="center"/>
        <w:rPr>
          <w:rFonts w:cs="Times New Roman"/>
          <w:lang w:val="vi-VN"/>
        </w:rPr>
      </w:pPr>
      <w:r w:rsidRPr="001C729C">
        <w:rPr>
          <w:rFonts w:cs="Times New Roman"/>
          <w:noProof/>
        </w:rPr>
        <w:drawing>
          <wp:inline distT="0" distB="0" distL="0" distR="0" wp14:anchorId="2120908A" wp14:editId="7955C0E4">
            <wp:extent cx="3140965" cy="2463789"/>
            <wp:effectExtent l="0" t="0" r="2540" b="0"/>
            <wp:docPr id="1275666101" name="Picture 3" descr="A graph of a number of fiel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66101" name="Picture 3" descr="A graph of a number of field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1115" cy="2479595"/>
                    </a:xfrm>
                    <a:prstGeom prst="rect">
                      <a:avLst/>
                    </a:prstGeom>
                    <a:noFill/>
                    <a:ln>
                      <a:noFill/>
                    </a:ln>
                  </pic:spPr>
                </pic:pic>
              </a:graphicData>
            </a:graphic>
          </wp:inline>
        </w:drawing>
      </w:r>
      <w:r w:rsidRPr="001C729C">
        <w:rPr>
          <w:rFonts w:cs="Times New Roman"/>
          <w:noProof/>
          <w:lang w:val="vi-VN"/>
        </w:rPr>
        <w:drawing>
          <wp:inline distT="0" distB="0" distL="0" distR="0" wp14:anchorId="69D5E4F6" wp14:editId="4DBD8E34">
            <wp:extent cx="2334387" cy="2909455"/>
            <wp:effectExtent l="0" t="0" r="8890" b="5715"/>
            <wp:docPr id="1733253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5766" cy="2911173"/>
                    </a:xfrm>
                    <a:prstGeom prst="rect">
                      <a:avLst/>
                    </a:prstGeom>
                    <a:noFill/>
                    <a:ln>
                      <a:noFill/>
                    </a:ln>
                  </pic:spPr>
                </pic:pic>
              </a:graphicData>
            </a:graphic>
          </wp:inline>
        </w:drawing>
      </w:r>
    </w:p>
    <w:p w14:paraId="110F68EF" w14:textId="22B13B88" w:rsidR="00BD76D0" w:rsidRPr="001C729C" w:rsidRDefault="00BD76D0" w:rsidP="00BD76D0">
      <w:pPr>
        <w:pStyle w:val="Chuthich"/>
        <w:rPr>
          <w:rFonts w:cs="Times New Roman"/>
          <w:lang w:val="vi-VN"/>
        </w:rPr>
      </w:pPr>
      <w:bookmarkStart w:id="140" w:name="_Toc167833661"/>
      <w:bookmarkStart w:id="141" w:name="_Toc167833809"/>
      <w:bookmarkStart w:id="142" w:name="_Toc167885209"/>
      <w:bookmarkStart w:id="143" w:name="_Toc167886206"/>
      <w:bookmarkStart w:id="144" w:name="_Toc167886494"/>
      <w:bookmarkStart w:id="145" w:name="_Toc167889603"/>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6</w:t>
      </w:r>
      <w:r w:rsidR="00AF41E1" w:rsidRPr="001C729C">
        <w:rPr>
          <w:rFonts w:cs="Times New Roman"/>
        </w:rPr>
        <w:fldChar w:fldCharType="end"/>
      </w:r>
      <w:r w:rsidRPr="001C729C">
        <w:rPr>
          <w:rFonts w:cs="Times New Roman"/>
          <w:lang w:val="vi-VN"/>
        </w:rPr>
        <w:t xml:space="preserve"> Histogram thể hiện số lượng fields trong mỗi khóa học (bên trái) và bảng thống kê mô tả tương ứng (bên phải)</w:t>
      </w:r>
      <w:bookmarkEnd w:id="140"/>
      <w:bookmarkEnd w:id="141"/>
      <w:bookmarkEnd w:id="142"/>
      <w:bookmarkEnd w:id="143"/>
      <w:bookmarkEnd w:id="144"/>
      <w:bookmarkEnd w:id="145"/>
    </w:p>
    <w:p w14:paraId="173960C2" w14:textId="77777777" w:rsidR="00BD76D0" w:rsidRPr="001C729C" w:rsidRDefault="00BD76D0" w:rsidP="00BD76D0">
      <w:pPr>
        <w:jc w:val="center"/>
        <w:rPr>
          <w:rFonts w:cs="Times New Roman"/>
          <w:lang w:val="vi-VN"/>
        </w:rPr>
      </w:pPr>
      <w:r w:rsidRPr="001C729C">
        <w:rPr>
          <w:rFonts w:cs="Times New Roman"/>
          <w:noProof/>
        </w:rPr>
        <w:drawing>
          <wp:inline distT="0" distB="0" distL="0" distR="0" wp14:anchorId="7C053CC0" wp14:editId="6FF8861C">
            <wp:extent cx="2751893" cy="2830286"/>
            <wp:effectExtent l="0" t="0" r="0" b="8255"/>
            <wp:docPr id="1792776529" name="Picture 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76529" name="Picture 4" descr="A graph with numbers and lin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6365" cy="2834885"/>
                    </a:xfrm>
                    <a:prstGeom prst="rect">
                      <a:avLst/>
                    </a:prstGeom>
                    <a:noFill/>
                    <a:ln>
                      <a:noFill/>
                    </a:ln>
                  </pic:spPr>
                </pic:pic>
              </a:graphicData>
            </a:graphic>
          </wp:inline>
        </w:drawing>
      </w:r>
      <w:r w:rsidRPr="001C729C">
        <w:rPr>
          <w:rFonts w:cs="Times New Roman"/>
          <w:noProof/>
        </w:rPr>
        <w:drawing>
          <wp:inline distT="0" distB="0" distL="0" distR="0" wp14:anchorId="2C3DE3D3" wp14:editId="43605280">
            <wp:extent cx="2102962" cy="2757227"/>
            <wp:effectExtent l="0" t="0" r="0" b="5080"/>
            <wp:docPr id="2345703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0313" name="Picture 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8334" cy="2764271"/>
                    </a:xfrm>
                    <a:prstGeom prst="rect">
                      <a:avLst/>
                    </a:prstGeom>
                    <a:noFill/>
                    <a:ln>
                      <a:noFill/>
                    </a:ln>
                  </pic:spPr>
                </pic:pic>
              </a:graphicData>
            </a:graphic>
          </wp:inline>
        </w:drawing>
      </w:r>
    </w:p>
    <w:p w14:paraId="0F41B458" w14:textId="19F92126" w:rsidR="00BD76D0" w:rsidRPr="001C729C" w:rsidRDefault="00BD76D0" w:rsidP="00BD76D0">
      <w:pPr>
        <w:pStyle w:val="Chuthich"/>
        <w:rPr>
          <w:rFonts w:cs="Times New Roman"/>
          <w:lang w:val="vi-VN"/>
        </w:rPr>
      </w:pPr>
      <w:bookmarkStart w:id="146" w:name="_Toc167833662"/>
      <w:bookmarkStart w:id="147" w:name="_Toc167833810"/>
      <w:bookmarkStart w:id="148" w:name="_Toc167885210"/>
      <w:bookmarkStart w:id="149" w:name="_Toc167886207"/>
      <w:bookmarkStart w:id="150" w:name="_Toc167886495"/>
      <w:bookmarkStart w:id="151" w:name="_Toc167889604"/>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7</w:t>
      </w:r>
      <w:r w:rsidR="00AF41E1" w:rsidRPr="001C729C">
        <w:rPr>
          <w:rFonts w:cs="Times New Roman"/>
        </w:rPr>
        <w:fldChar w:fldCharType="end"/>
      </w:r>
      <w:r w:rsidRPr="001C729C">
        <w:rPr>
          <w:rFonts w:cs="Times New Roman"/>
          <w:lang w:val="vi-VN"/>
        </w:rPr>
        <w:t xml:space="preserve"> Biểu đồ cột thể hiện số lượng khóa học của các field (bên trái) và bảng thống kê mô tả tương ứng (bên phải).</w:t>
      </w:r>
      <w:bookmarkEnd w:id="146"/>
      <w:bookmarkEnd w:id="147"/>
      <w:bookmarkEnd w:id="148"/>
      <w:bookmarkEnd w:id="149"/>
      <w:bookmarkEnd w:id="150"/>
      <w:bookmarkEnd w:id="151"/>
    </w:p>
    <w:p w14:paraId="66B03A7B" w14:textId="77777777" w:rsidR="00BD76D0" w:rsidRPr="001C729C" w:rsidRDefault="00BD76D0" w:rsidP="00BD76D0">
      <w:pPr>
        <w:rPr>
          <w:rFonts w:cs="Times New Roman"/>
          <w:lang w:val="vi-VN"/>
        </w:rPr>
      </w:pPr>
      <w:r w:rsidRPr="001C729C">
        <w:rPr>
          <w:rFonts w:cs="Times New Roman"/>
          <w:lang w:val="vi-VN"/>
        </w:rPr>
        <w:t>Biểu đồ cho thấy, có rất nhiều khóa học không có field nào, và có nhiều field có số lượng khóa học ít hơn 5. Điều này cho thấy, feature field của khóa học sẽ có rất ít đóng góp.</w:t>
      </w:r>
    </w:p>
    <w:p w14:paraId="11C06876" w14:textId="77777777" w:rsidR="00BD76D0" w:rsidRPr="001C729C" w:rsidRDefault="00BD76D0" w:rsidP="00BD76D0">
      <w:pPr>
        <w:pStyle w:val="u5"/>
        <w:rPr>
          <w:rFonts w:cs="Times New Roman"/>
          <w:lang w:val="vi-VN"/>
        </w:rPr>
      </w:pPr>
      <w:r w:rsidRPr="001C729C">
        <w:rPr>
          <w:rFonts w:cs="Times New Roman"/>
          <w:lang w:val="vi-VN"/>
        </w:rPr>
        <w:t xml:space="preserve">Concept </w:t>
      </w:r>
    </w:p>
    <w:p w14:paraId="1D74404D" w14:textId="77777777" w:rsidR="00BD76D0" w:rsidRPr="001C729C" w:rsidRDefault="00BD76D0" w:rsidP="00BD76D0">
      <w:pPr>
        <w:keepNext/>
        <w:jc w:val="center"/>
        <w:rPr>
          <w:rFonts w:cs="Times New Roman"/>
        </w:rPr>
      </w:pPr>
      <w:r w:rsidRPr="001C729C">
        <w:rPr>
          <w:rFonts w:cs="Times New Roman"/>
          <w:noProof/>
          <w:lang w:val="vi-VN"/>
        </w:rPr>
        <w:drawing>
          <wp:inline distT="0" distB="0" distL="0" distR="0" wp14:anchorId="595A7F17" wp14:editId="6149DC61">
            <wp:extent cx="5029200" cy="1060556"/>
            <wp:effectExtent l="0" t="0" r="0" b="6350"/>
            <wp:docPr id="5282625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6256" name="Picture 5" descr="A screenshot of a pho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586" cy="1062746"/>
                    </a:xfrm>
                    <a:prstGeom prst="rect">
                      <a:avLst/>
                    </a:prstGeom>
                    <a:noFill/>
                    <a:ln>
                      <a:noFill/>
                    </a:ln>
                  </pic:spPr>
                </pic:pic>
              </a:graphicData>
            </a:graphic>
          </wp:inline>
        </w:drawing>
      </w:r>
    </w:p>
    <w:p w14:paraId="0FD37DC0" w14:textId="52F1F412" w:rsidR="00BD76D0" w:rsidRPr="001C729C" w:rsidRDefault="00BD76D0" w:rsidP="00BD76D0">
      <w:pPr>
        <w:pStyle w:val="Chuthich"/>
        <w:rPr>
          <w:rFonts w:cs="Times New Roman"/>
        </w:rPr>
      </w:pPr>
      <w:bookmarkStart w:id="152" w:name="_Toc167885211"/>
      <w:bookmarkStart w:id="153" w:name="_Toc167886208"/>
      <w:bookmarkStart w:id="154" w:name="_Toc167886496"/>
      <w:bookmarkStart w:id="155" w:name="_Toc167889605"/>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8</w:t>
      </w:r>
      <w:r w:rsidR="00AF41E1" w:rsidRPr="001C729C">
        <w:rPr>
          <w:rFonts w:cs="Times New Roman"/>
        </w:rPr>
        <w:fldChar w:fldCharType="end"/>
      </w:r>
      <w:r w:rsidRPr="001C729C">
        <w:rPr>
          <w:rFonts w:cs="Times New Roman"/>
          <w:lang w:val="vi-VN"/>
        </w:rPr>
        <w:t xml:space="preserve"> Bảng thống kê mô tả của concept.json</w:t>
      </w:r>
      <w:bookmarkEnd w:id="152"/>
      <w:bookmarkEnd w:id="153"/>
      <w:bookmarkEnd w:id="154"/>
      <w:bookmarkEnd w:id="155"/>
    </w:p>
    <w:p w14:paraId="3F8BF5EF" w14:textId="77777777" w:rsidR="00BD76D0" w:rsidRPr="001C729C" w:rsidRDefault="00BD76D0" w:rsidP="00BD76D0">
      <w:pPr>
        <w:rPr>
          <w:rFonts w:cs="Times New Roman"/>
          <w:lang w:val="vi-VN"/>
        </w:rPr>
      </w:pPr>
      <w:r w:rsidRPr="001C729C">
        <w:rPr>
          <w:rFonts w:cs="Times New Roman"/>
          <w:lang w:val="vi-VN"/>
        </w:rPr>
        <w:t>concept.json có 637572 hàng và các trường thông tin như id, name, context. Các trường thông tin này tuy không có null nhưng không có nhiều ý nghĩa, nên ta sẽ chỉ quan tâm đến liên kết giữa khóa học và concept (concept-course.txt với 451078 hàng).  Do ta không quan tâm đến thông tin của concept nên sẽ không lọc bỏ những liên kết của các concept không hợp lệ. Sau đây là một số thông tin được trực quan hóa:</w:t>
      </w:r>
    </w:p>
    <w:p w14:paraId="77669ABA" w14:textId="77777777" w:rsidR="00BD76D0" w:rsidRPr="001C729C" w:rsidRDefault="00BD76D0" w:rsidP="00BD76D0">
      <w:pPr>
        <w:jc w:val="center"/>
        <w:rPr>
          <w:rFonts w:cs="Times New Roman"/>
          <w:lang w:val="vi-VN"/>
        </w:rPr>
      </w:pPr>
      <w:r w:rsidRPr="001C729C">
        <w:rPr>
          <w:rFonts w:cs="Times New Roman"/>
          <w:noProof/>
        </w:rPr>
        <w:drawing>
          <wp:inline distT="0" distB="0" distL="0" distR="0" wp14:anchorId="14522041" wp14:editId="2DAC0B19">
            <wp:extent cx="2618014" cy="2085812"/>
            <wp:effectExtent l="0" t="0" r="0" b="0"/>
            <wp:docPr id="471866416"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66416" name="Picture 5" descr="A graph of a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5596" cy="2099820"/>
                    </a:xfrm>
                    <a:prstGeom prst="rect">
                      <a:avLst/>
                    </a:prstGeom>
                    <a:noFill/>
                    <a:ln>
                      <a:noFill/>
                    </a:ln>
                  </pic:spPr>
                </pic:pic>
              </a:graphicData>
            </a:graphic>
          </wp:inline>
        </w:drawing>
      </w:r>
      <w:r w:rsidRPr="001C729C">
        <w:rPr>
          <w:rFonts w:cs="Times New Roman"/>
          <w:noProof/>
        </w:rPr>
        <w:drawing>
          <wp:inline distT="0" distB="0" distL="0" distR="0" wp14:anchorId="3C327B60" wp14:editId="699853F2">
            <wp:extent cx="1738745" cy="2049358"/>
            <wp:effectExtent l="0" t="0" r="0" b="8255"/>
            <wp:docPr id="14977114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11481" name="Picture 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7150" cy="2059265"/>
                    </a:xfrm>
                    <a:prstGeom prst="rect">
                      <a:avLst/>
                    </a:prstGeom>
                    <a:noFill/>
                    <a:ln>
                      <a:noFill/>
                    </a:ln>
                  </pic:spPr>
                </pic:pic>
              </a:graphicData>
            </a:graphic>
          </wp:inline>
        </w:drawing>
      </w:r>
    </w:p>
    <w:p w14:paraId="364AC7A9" w14:textId="7FC01D36" w:rsidR="00BD76D0" w:rsidRPr="001C729C" w:rsidRDefault="00BD76D0" w:rsidP="00BD76D0">
      <w:pPr>
        <w:pStyle w:val="Chuthich"/>
        <w:rPr>
          <w:rFonts w:cs="Times New Roman"/>
          <w:lang w:val="vi-VN"/>
        </w:rPr>
      </w:pPr>
      <w:bookmarkStart w:id="156" w:name="_Toc167833663"/>
      <w:bookmarkStart w:id="157" w:name="_Toc167833811"/>
      <w:bookmarkStart w:id="158" w:name="_Toc167885212"/>
      <w:bookmarkStart w:id="159" w:name="_Toc167886209"/>
      <w:bookmarkStart w:id="160" w:name="_Toc167886497"/>
      <w:bookmarkStart w:id="161" w:name="_Toc167889606"/>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9</w:t>
      </w:r>
      <w:r w:rsidR="00AF41E1" w:rsidRPr="001C729C">
        <w:rPr>
          <w:rFonts w:cs="Times New Roman"/>
        </w:rPr>
        <w:fldChar w:fldCharType="end"/>
      </w:r>
      <w:r w:rsidRPr="001C729C">
        <w:rPr>
          <w:rFonts w:cs="Times New Roman"/>
          <w:lang w:val="vi-VN"/>
        </w:rPr>
        <w:t xml:space="preserve"> Histogram thể hiện số lượng concept của mỗi khóa học (bên trái) và bảng thống kê mô tả tương ứng (bên phải).</w:t>
      </w:r>
      <w:bookmarkEnd w:id="156"/>
      <w:bookmarkEnd w:id="157"/>
      <w:bookmarkEnd w:id="158"/>
      <w:bookmarkEnd w:id="159"/>
      <w:bookmarkEnd w:id="160"/>
      <w:bookmarkEnd w:id="161"/>
    </w:p>
    <w:p w14:paraId="6DDA5C0F" w14:textId="77777777" w:rsidR="00BD76D0" w:rsidRPr="001C729C" w:rsidRDefault="00BD76D0" w:rsidP="00BD76D0">
      <w:pPr>
        <w:jc w:val="center"/>
        <w:rPr>
          <w:rFonts w:cs="Times New Roman"/>
          <w:lang w:val="vi-VN"/>
        </w:rPr>
      </w:pPr>
      <w:r w:rsidRPr="001C729C">
        <w:rPr>
          <w:rFonts w:cs="Times New Roman"/>
          <w:noProof/>
        </w:rPr>
        <w:drawing>
          <wp:inline distT="0" distB="0" distL="0" distR="0" wp14:anchorId="49FF78D4" wp14:editId="68CB35F4">
            <wp:extent cx="2707934" cy="2062843"/>
            <wp:effectExtent l="0" t="0" r="0" b="0"/>
            <wp:docPr id="1217059992" name="Picture 6" descr="A graph of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2707934" cy="2062843"/>
                    </a:xfrm>
                    <a:prstGeom prst="rect">
                      <a:avLst/>
                    </a:prstGeom>
                  </pic:spPr>
                </pic:pic>
              </a:graphicData>
            </a:graphic>
          </wp:inline>
        </w:drawing>
      </w:r>
      <w:r w:rsidRPr="001C729C">
        <w:rPr>
          <w:rFonts w:cs="Times New Roman"/>
          <w:noProof/>
        </w:rPr>
        <w:drawing>
          <wp:inline distT="0" distB="0" distL="0" distR="0" wp14:anchorId="56E1C2C8" wp14:editId="2DFA5723">
            <wp:extent cx="2348028" cy="2223654"/>
            <wp:effectExtent l="0" t="0" r="0" b="5715"/>
            <wp:docPr id="2034713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2348028" cy="2223654"/>
                    </a:xfrm>
                    <a:prstGeom prst="rect">
                      <a:avLst/>
                    </a:prstGeom>
                  </pic:spPr>
                </pic:pic>
              </a:graphicData>
            </a:graphic>
          </wp:inline>
        </w:drawing>
      </w:r>
    </w:p>
    <w:p w14:paraId="6D0A9818" w14:textId="442A0933" w:rsidR="00BD76D0" w:rsidRPr="001C729C" w:rsidRDefault="00BD76D0" w:rsidP="00BD76D0">
      <w:pPr>
        <w:pStyle w:val="Chuthich"/>
        <w:rPr>
          <w:rFonts w:cs="Times New Roman"/>
          <w:lang w:val="vi-VN"/>
        </w:rPr>
      </w:pPr>
      <w:bookmarkStart w:id="162" w:name="_Toc167833664"/>
      <w:bookmarkStart w:id="163" w:name="_Toc167833812"/>
      <w:bookmarkStart w:id="164" w:name="_Toc167885213"/>
      <w:bookmarkStart w:id="165" w:name="_Toc167886210"/>
      <w:bookmarkStart w:id="166" w:name="_Toc167886498"/>
      <w:bookmarkStart w:id="167" w:name="_Toc167889607"/>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10</w:t>
      </w:r>
      <w:r w:rsidR="00AF41E1" w:rsidRPr="001C729C">
        <w:rPr>
          <w:rFonts w:cs="Times New Roman"/>
        </w:rPr>
        <w:fldChar w:fldCharType="end"/>
      </w:r>
      <w:r w:rsidRPr="001C729C">
        <w:rPr>
          <w:rFonts w:cs="Times New Roman"/>
          <w:lang w:val="vi-VN"/>
        </w:rPr>
        <w:t xml:space="preserve"> Histogram thể hiện số lượng khóa học của mỗi concept (bên trái) và bảng thống kê mô tả tương ứng (bên phải).</w:t>
      </w:r>
      <w:bookmarkEnd w:id="162"/>
      <w:bookmarkEnd w:id="163"/>
      <w:bookmarkEnd w:id="164"/>
      <w:bookmarkEnd w:id="165"/>
      <w:bookmarkEnd w:id="166"/>
      <w:bookmarkEnd w:id="167"/>
    </w:p>
    <w:p w14:paraId="4A79B93E" w14:textId="77777777" w:rsidR="00BD76D0" w:rsidRPr="001C729C" w:rsidRDefault="00BD76D0" w:rsidP="00BD76D0">
      <w:pPr>
        <w:rPr>
          <w:rFonts w:cs="Times New Roman"/>
          <w:lang w:val="vi-VN"/>
        </w:rPr>
      </w:pPr>
      <w:r w:rsidRPr="001C729C">
        <w:rPr>
          <w:rFonts w:cs="Times New Roman"/>
          <w:lang w:val="vi-VN"/>
        </w:rPr>
        <w:t xml:space="preserve">Số lượng concepts của khóa học có phân phối long tail. Số lượng concept nhiều nhất trong khóa học là 3515, ít nhất là 0. Phần lớn concepts có số lượng khóa học là 1. Số lượng khóa học ít nhất của 1 concept là 1, lớn nhất là 118. Số lượng </w:t>
      </w:r>
      <w:r w:rsidRPr="001C729C">
        <w:rPr>
          <w:rFonts w:cs="Times New Roman"/>
        </w:rPr>
        <w:t>concepts</w:t>
      </w:r>
      <w:r w:rsidRPr="001C729C">
        <w:rPr>
          <w:rFonts w:cs="Times New Roman"/>
          <w:lang w:val="vi-VN"/>
        </w:rPr>
        <w:t xml:space="preserve"> với số lượng khóa học </w:t>
      </w:r>
      <m:oMath>
        <m:r>
          <w:rPr>
            <w:rFonts w:ascii="Cambria Math" w:hAnsi="Cambria Math" w:cs="Times New Roman"/>
            <w:lang w:val="vi-VN"/>
          </w:rPr>
          <m:t>≥5</m:t>
        </m:r>
      </m:oMath>
      <w:r w:rsidRPr="001C729C">
        <w:rPr>
          <w:rFonts w:cs="Times New Roman"/>
          <w:lang w:val="vi-VN"/>
        </w:rPr>
        <w:t xml:space="preserve"> là 14016, điều này cho thấy, đây có thể là đặc trưng đóng góp nhiều vào dự đoán của mô hình.</w:t>
      </w:r>
    </w:p>
    <w:p w14:paraId="3AC46859" w14:textId="77777777" w:rsidR="00BD76D0" w:rsidRPr="001C729C" w:rsidRDefault="00BD76D0" w:rsidP="00BD76D0">
      <w:pPr>
        <w:pStyle w:val="u5"/>
        <w:rPr>
          <w:rFonts w:cs="Times New Roman"/>
          <w:lang w:val="vi-VN"/>
        </w:rPr>
      </w:pPr>
      <w:r w:rsidRPr="001C729C">
        <w:rPr>
          <w:rFonts w:cs="Times New Roman"/>
          <w:lang w:val="vi-VN"/>
        </w:rPr>
        <w:t>School</w:t>
      </w:r>
    </w:p>
    <w:p w14:paraId="1BE3FC98" w14:textId="77777777" w:rsidR="00BD76D0" w:rsidRPr="001C729C" w:rsidRDefault="00BD76D0" w:rsidP="00BD76D0">
      <w:pPr>
        <w:keepNext/>
        <w:jc w:val="center"/>
        <w:rPr>
          <w:rFonts w:cs="Times New Roman"/>
        </w:rPr>
      </w:pPr>
      <w:r w:rsidRPr="001C729C">
        <w:rPr>
          <w:rFonts w:cs="Times New Roman"/>
          <w:noProof/>
        </w:rPr>
        <w:drawing>
          <wp:inline distT="0" distB="0" distL="0" distR="0" wp14:anchorId="77EDA371" wp14:editId="536E8AE4">
            <wp:extent cx="5579745" cy="617855"/>
            <wp:effectExtent l="0" t="0" r="1905" b="0"/>
            <wp:docPr id="1984336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617855"/>
                    </a:xfrm>
                    <a:prstGeom prst="rect">
                      <a:avLst/>
                    </a:prstGeom>
                    <a:noFill/>
                    <a:ln>
                      <a:noFill/>
                    </a:ln>
                  </pic:spPr>
                </pic:pic>
              </a:graphicData>
            </a:graphic>
          </wp:inline>
        </w:drawing>
      </w:r>
    </w:p>
    <w:p w14:paraId="145E1A07" w14:textId="0EE39882" w:rsidR="00BD76D0" w:rsidRPr="001C729C" w:rsidRDefault="00BD76D0" w:rsidP="00BD76D0">
      <w:pPr>
        <w:pStyle w:val="Chuthich"/>
        <w:rPr>
          <w:rFonts w:cs="Times New Roman"/>
          <w:lang w:val="vi-VN"/>
        </w:rPr>
      </w:pPr>
      <w:bookmarkStart w:id="168" w:name="_Toc167885214"/>
      <w:bookmarkStart w:id="169" w:name="_Toc167886211"/>
      <w:bookmarkStart w:id="170" w:name="_Toc167886499"/>
      <w:bookmarkStart w:id="171" w:name="_Toc167889608"/>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11</w:t>
      </w:r>
      <w:r w:rsidR="00AF41E1" w:rsidRPr="001C729C">
        <w:rPr>
          <w:rFonts w:cs="Times New Roman"/>
        </w:rPr>
        <w:fldChar w:fldCharType="end"/>
      </w:r>
      <w:r w:rsidRPr="001C729C">
        <w:rPr>
          <w:rFonts w:cs="Times New Roman"/>
          <w:lang w:val="vi-VN"/>
        </w:rPr>
        <w:t xml:space="preserve"> Bảng thống kê mô tả của school.json</w:t>
      </w:r>
      <w:bookmarkEnd w:id="168"/>
      <w:bookmarkEnd w:id="169"/>
      <w:bookmarkEnd w:id="170"/>
      <w:bookmarkEnd w:id="171"/>
    </w:p>
    <w:p w14:paraId="79194AF7" w14:textId="77777777" w:rsidR="00BD76D0" w:rsidRPr="001C729C" w:rsidRDefault="00BD76D0" w:rsidP="00BD76D0">
      <w:pPr>
        <w:rPr>
          <w:rFonts w:cs="Times New Roman"/>
          <w:lang w:val="vi-VN"/>
        </w:rPr>
      </w:pPr>
      <w:r w:rsidRPr="001C729C">
        <w:rPr>
          <w:rFonts w:cs="Times New Roman"/>
          <w:lang w:val="vi-VN"/>
        </w:rPr>
        <w:t>school.json gồm 429 hàng với các trường thông tin như: id, name (đã được dịch), name_en, sign, about (đã được dịch), motto (đã được dịch). Tuy các trường thông tin này không có null nhưng lại không có quá nhiều ý nghĩa để ta khai thác. Vì vậy, ta sẽ chỉ quan tâm đến liên kết giữa khóa học và school (course-school.txt). Trong file course-school.txt có 3748 hàng. Tương tự concept, ta sẽ không lọc bỏ những liên kết của các school không hợp lệ. Một số thông tin được trực quan hóa như sau:</w:t>
      </w:r>
    </w:p>
    <w:p w14:paraId="5A5DF06C" w14:textId="77777777" w:rsidR="00BD76D0" w:rsidRPr="001C729C" w:rsidRDefault="00BD76D0" w:rsidP="00BD76D0">
      <w:pPr>
        <w:jc w:val="center"/>
        <w:rPr>
          <w:rFonts w:cs="Times New Roman"/>
          <w:lang w:val="vi-VN"/>
        </w:rPr>
      </w:pPr>
      <w:r w:rsidRPr="001C729C">
        <w:rPr>
          <w:rFonts w:cs="Times New Roman"/>
          <w:noProof/>
        </w:rPr>
        <w:drawing>
          <wp:inline distT="0" distB="0" distL="0" distR="0" wp14:anchorId="1CD56EF3" wp14:editId="430E31B9">
            <wp:extent cx="3016250" cy="2403460"/>
            <wp:effectExtent l="0" t="0" r="0" b="0"/>
            <wp:docPr id="1144315772" name="Picture 1" descr="A graph of cours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15772" name="Picture 1" descr="A graph of course numb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31370" cy="2415508"/>
                    </a:xfrm>
                    <a:prstGeom prst="rect">
                      <a:avLst/>
                    </a:prstGeom>
                    <a:noFill/>
                    <a:ln>
                      <a:noFill/>
                    </a:ln>
                  </pic:spPr>
                </pic:pic>
              </a:graphicData>
            </a:graphic>
          </wp:inline>
        </w:drawing>
      </w:r>
      <w:r w:rsidRPr="001C729C">
        <w:rPr>
          <w:rFonts w:cs="Times New Roman"/>
          <w:noProof/>
        </w:rPr>
        <w:drawing>
          <wp:inline distT="0" distB="0" distL="0" distR="0" wp14:anchorId="1296710F" wp14:editId="13D95B89">
            <wp:extent cx="1775460" cy="2708933"/>
            <wp:effectExtent l="0" t="0" r="0" b="0"/>
            <wp:docPr id="14638809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80970" name="Picture 1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3454" cy="2736388"/>
                    </a:xfrm>
                    <a:prstGeom prst="rect">
                      <a:avLst/>
                    </a:prstGeom>
                    <a:noFill/>
                    <a:ln>
                      <a:noFill/>
                    </a:ln>
                  </pic:spPr>
                </pic:pic>
              </a:graphicData>
            </a:graphic>
          </wp:inline>
        </w:drawing>
      </w:r>
    </w:p>
    <w:p w14:paraId="60DD4177" w14:textId="07AA3366" w:rsidR="00BD76D0" w:rsidRPr="001C729C" w:rsidRDefault="00BD76D0" w:rsidP="00BD76D0">
      <w:pPr>
        <w:pStyle w:val="Chuthich"/>
        <w:rPr>
          <w:rFonts w:cs="Times New Roman"/>
          <w:lang w:val="vi-VN"/>
        </w:rPr>
      </w:pPr>
      <w:bookmarkStart w:id="172" w:name="_Toc167833665"/>
      <w:bookmarkStart w:id="173" w:name="_Toc167833813"/>
      <w:bookmarkStart w:id="174" w:name="_Toc167885215"/>
      <w:bookmarkStart w:id="175" w:name="_Toc167886212"/>
      <w:bookmarkStart w:id="176" w:name="_Toc167886500"/>
      <w:bookmarkStart w:id="177" w:name="_Toc167889609"/>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12</w:t>
      </w:r>
      <w:r w:rsidR="00AF41E1" w:rsidRPr="001C729C">
        <w:rPr>
          <w:rFonts w:cs="Times New Roman"/>
        </w:rPr>
        <w:fldChar w:fldCharType="end"/>
      </w:r>
      <w:r w:rsidRPr="001C729C">
        <w:rPr>
          <w:rFonts w:cs="Times New Roman"/>
          <w:lang w:val="vi-VN"/>
        </w:rPr>
        <w:t xml:space="preserve"> Histogram thể hiện số lượng khóa học của mỗi trường (bên trái) và bảng thống kê mô tả tương ứng (bên phải).</w:t>
      </w:r>
      <w:bookmarkEnd w:id="172"/>
      <w:bookmarkEnd w:id="173"/>
      <w:bookmarkEnd w:id="174"/>
      <w:bookmarkEnd w:id="175"/>
      <w:bookmarkEnd w:id="176"/>
      <w:bookmarkEnd w:id="177"/>
    </w:p>
    <w:p w14:paraId="23255117" w14:textId="77777777" w:rsidR="00BD76D0" w:rsidRPr="001C729C" w:rsidRDefault="00BD76D0" w:rsidP="00BD76D0">
      <w:pPr>
        <w:jc w:val="center"/>
        <w:rPr>
          <w:rFonts w:cs="Times New Roman"/>
          <w:lang w:val="vi-VN"/>
        </w:rPr>
      </w:pPr>
      <w:r w:rsidRPr="001C729C">
        <w:rPr>
          <w:rFonts w:cs="Times New Roman"/>
          <w:noProof/>
          <w:lang w:val="vi-VN"/>
        </w:rPr>
        <w:drawing>
          <wp:inline distT="0" distB="0" distL="0" distR="0" wp14:anchorId="2032B77A" wp14:editId="14994A79">
            <wp:extent cx="1524000" cy="2029647"/>
            <wp:effectExtent l="0" t="0" r="0" b="8890"/>
            <wp:docPr id="205274603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46037" name="Picture 1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9504" cy="2036978"/>
                    </a:xfrm>
                    <a:prstGeom prst="rect">
                      <a:avLst/>
                    </a:prstGeom>
                    <a:noFill/>
                    <a:ln>
                      <a:noFill/>
                    </a:ln>
                  </pic:spPr>
                </pic:pic>
              </a:graphicData>
            </a:graphic>
          </wp:inline>
        </w:drawing>
      </w:r>
    </w:p>
    <w:p w14:paraId="69A4B78B" w14:textId="72315CB3" w:rsidR="00BD76D0" w:rsidRPr="001C729C" w:rsidRDefault="00BD76D0" w:rsidP="00BD76D0">
      <w:pPr>
        <w:pStyle w:val="Chuthich"/>
        <w:rPr>
          <w:rFonts w:cs="Times New Roman"/>
          <w:lang w:val="vi-VN"/>
        </w:rPr>
      </w:pPr>
      <w:bookmarkStart w:id="178" w:name="_Toc167833666"/>
      <w:bookmarkStart w:id="179" w:name="_Toc167833814"/>
      <w:bookmarkStart w:id="180" w:name="_Toc167885216"/>
      <w:bookmarkStart w:id="181" w:name="_Toc167886213"/>
      <w:bookmarkStart w:id="182" w:name="_Toc167886501"/>
      <w:bookmarkStart w:id="183" w:name="_Toc167889610"/>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13</w:t>
      </w:r>
      <w:r w:rsidR="00AF41E1" w:rsidRPr="001C729C">
        <w:rPr>
          <w:rFonts w:cs="Times New Roman"/>
        </w:rPr>
        <w:fldChar w:fldCharType="end"/>
      </w:r>
      <w:r w:rsidRPr="001C729C">
        <w:rPr>
          <w:rFonts w:cs="Times New Roman"/>
          <w:lang w:val="vi-VN"/>
        </w:rPr>
        <w:t xml:space="preserve"> Bảng thống kê mô tả cho số lượng trường học của mỗi khóa học.</w:t>
      </w:r>
      <w:bookmarkEnd w:id="178"/>
      <w:bookmarkEnd w:id="179"/>
      <w:bookmarkEnd w:id="180"/>
      <w:bookmarkEnd w:id="181"/>
      <w:bookmarkEnd w:id="182"/>
      <w:bookmarkEnd w:id="183"/>
    </w:p>
    <w:p w14:paraId="6F2247AE" w14:textId="77777777" w:rsidR="00BD76D0" w:rsidRPr="001C729C" w:rsidRDefault="00BD76D0" w:rsidP="00BD76D0">
      <w:pPr>
        <w:rPr>
          <w:rFonts w:cs="Times New Roman"/>
          <w:lang w:val="vi-VN"/>
        </w:rPr>
      </w:pPr>
      <w:r w:rsidRPr="001C729C">
        <w:rPr>
          <w:rFonts w:cs="Times New Roman"/>
          <w:lang w:val="vi-VN"/>
        </w:rPr>
        <w:t xml:space="preserve">Số lượng khóa học của một trường theo phân phối long tail. Phần lớn school có số lượng khóa học </w:t>
      </w:r>
      <m:oMath>
        <m:r>
          <w:rPr>
            <w:rFonts w:ascii="Cambria Math" w:hAnsi="Cambria Math" w:cs="Times New Roman"/>
            <w:lang w:val="vi-VN"/>
          </w:rPr>
          <m:t xml:space="preserve">≤7 (Phân vị 75%). </m:t>
        </m:r>
      </m:oMath>
      <w:r w:rsidRPr="001C729C">
        <w:rPr>
          <w:rFonts w:cs="Times New Roman"/>
          <w:lang w:val="vi-VN"/>
        </w:rPr>
        <w:t>Có một số school đặc biệt tổ chức từ 100 khóa học trở lên. Số lượng khóa học ít nhất của một trường là 1, nhiều nhất là 516. Có 185 schools tổ chức ít nhất 5 khóa học.</w:t>
      </w:r>
    </w:p>
    <w:p w14:paraId="1124C58A" w14:textId="77777777" w:rsidR="00BD76D0" w:rsidRPr="001C729C" w:rsidRDefault="00BD76D0" w:rsidP="00BD76D0">
      <w:pPr>
        <w:rPr>
          <w:rFonts w:cs="Times New Roman"/>
          <w:lang w:val="vi-VN"/>
        </w:rPr>
      </w:pPr>
      <w:r w:rsidRPr="001C729C">
        <w:rPr>
          <w:rFonts w:cs="Times New Roman"/>
          <w:lang w:val="vi-VN"/>
        </w:rPr>
        <w:t>Ngoài ra, nhóm cũng thống kê xem có bao nhiều trường cùng tổ chức 1 khóa học. Kết quả cho thấy phần lớn khóa học chỉ được tổ chức bởi 1 school (Phân vị 75%). Số schools ít nhất của một khóa học là 1 (không xét trường hợp khóa học không có school), nhiều nhất là 2. Điều này là khác biệt so với trường field, concept vì 1 khóa học có nhiều field, concept. Tuy nhiên sự khác biệt này không ảnh hưởng nhiều.</w:t>
      </w:r>
    </w:p>
    <w:p w14:paraId="4ABB0531" w14:textId="77777777" w:rsidR="00BD76D0" w:rsidRPr="001C729C" w:rsidRDefault="00BD76D0" w:rsidP="00BD76D0">
      <w:pPr>
        <w:pStyle w:val="u5"/>
        <w:rPr>
          <w:rFonts w:cs="Times New Roman"/>
          <w:lang w:val="vi-VN"/>
        </w:rPr>
      </w:pPr>
      <w:r w:rsidRPr="001C729C">
        <w:rPr>
          <w:rFonts w:cs="Times New Roman"/>
          <w:lang w:val="vi-VN"/>
        </w:rPr>
        <w:t>Teacher</w:t>
      </w:r>
    </w:p>
    <w:p w14:paraId="03C2FC46" w14:textId="77777777" w:rsidR="00BD76D0" w:rsidRPr="001C729C" w:rsidRDefault="00BD76D0" w:rsidP="00BD76D0">
      <w:pPr>
        <w:jc w:val="center"/>
        <w:rPr>
          <w:rFonts w:cs="Times New Roman"/>
          <w:b/>
          <w:bCs/>
          <w:lang w:val="vi-VN"/>
        </w:rPr>
      </w:pPr>
      <w:r w:rsidRPr="001C729C">
        <w:rPr>
          <w:rFonts w:cs="Times New Roman"/>
          <w:b/>
          <w:bCs/>
          <w:noProof/>
          <w:lang w:val="vi-VN"/>
        </w:rPr>
        <w:drawing>
          <wp:inline distT="0" distB="0" distL="0" distR="0" wp14:anchorId="55DC8541" wp14:editId="07F103E1">
            <wp:extent cx="5665604" cy="711200"/>
            <wp:effectExtent l="0" t="0" r="0" b="0"/>
            <wp:docPr id="2005674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7546" cy="711444"/>
                    </a:xfrm>
                    <a:prstGeom prst="rect">
                      <a:avLst/>
                    </a:prstGeom>
                    <a:noFill/>
                    <a:ln>
                      <a:noFill/>
                    </a:ln>
                  </pic:spPr>
                </pic:pic>
              </a:graphicData>
            </a:graphic>
          </wp:inline>
        </w:drawing>
      </w:r>
    </w:p>
    <w:p w14:paraId="6A54CA3E" w14:textId="41A6A806" w:rsidR="00BD76D0" w:rsidRPr="001C729C" w:rsidRDefault="00BD76D0" w:rsidP="00BD76D0">
      <w:pPr>
        <w:pStyle w:val="Chuthich"/>
        <w:rPr>
          <w:rFonts w:cs="Times New Roman"/>
          <w:b/>
          <w:bCs/>
          <w:lang w:val="vi-VN"/>
        </w:rPr>
      </w:pPr>
      <w:bookmarkStart w:id="184" w:name="_Toc167885217"/>
      <w:bookmarkStart w:id="185" w:name="_Toc167886214"/>
      <w:bookmarkStart w:id="186" w:name="_Toc167886502"/>
      <w:bookmarkStart w:id="187" w:name="_Toc167889611"/>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14</w:t>
      </w:r>
      <w:r w:rsidR="00AF41E1" w:rsidRPr="001C729C">
        <w:rPr>
          <w:rFonts w:cs="Times New Roman"/>
        </w:rPr>
        <w:fldChar w:fldCharType="end"/>
      </w:r>
      <w:r w:rsidRPr="001C729C">
        <w:rPr>
          <w:rFonts w:cs="Times New Roman"/>
          <w:lang w:val="vi-VN"/>
        </w:rPr>
        <w:t xml:space="preserve"> Bảng thống kê mô tả của teacher.json</w:t>
      </w:r>
      <w:bookmarkEnd w:id="184"/>
      <w:bookmarkEnd w:id="185"/>
      <w:bookmarkEnd w:id="186"/>
      <w:bookmarkEnd w:id="187"/>
    </w:p>
    <w:p w14:paraId="51DF8AEF" w14:textId="5F7A8593" w:rsidR="00BD76D0" w:rsidRPr="001C729C" w:rsidRDefault="00BD76D0" w:rsidP="00BD76D0">
      <w:pPr>
        <w:rPr>
          <w:rFonts w:cs="Times New Roman"/>
          <w:lang w:val="vi-VN"/>
        </w:rPr>
      </w:pPr>
      <w:r w:rsidRPr="001C729C">
        <w:rPr>
          <w:rFonts w:cs="Times New Roman"/>
          <w:lang w:val="vi-VN"/>
        </w:rPr>
        <w:t>teacher.json gồm 17018 hàng và các trường thông tin như id, name, name_en, about (đã được dịch), job_title, org_name. Trong đó, trường job_title là chức danh của teacher, có thể có ích trong việc thiết kế feature. Thực chất, job_title nên được xem như là văn bản thay vì categorical bởi vì job_title không chỉ bao gồm chức vị, học vị, mà còn có một số thông tin khác như tên công ty, phòng khoa... VD: "giáo sư, trường kinh tế và quản lý, đại học thanh hoa", "phó bí thư, phó tổng bí thư đảng ủy viện kế toán công chứng trung quốc". Ta có thể sử dụng một mô hình  bên ngoài (ChatGPT</w:t>
      </w:r>
      <w:r w:rsidR="003962B8" w:rsidRPr="001C729C">
        <w:rPr>
          <w:rFonts w:cs="Times New Roman"/>
          <w:lang w:val="vi-VN"/>
        </w:rPr>
        <w:t xml:space="preserve"> </w:t>
      </w:r>
      <w:sdt>
        <w:sdtPr>
          <w:rPr>
            <w:rFonts w:cs="Times New Roman"/>
            <w:lang w:val="vi-VN"/>
          </w:rPr>
          <w:id w:val="1449595512"/>
          <w:citation/>
        </w:sdtPr>
        <w:sdtContent>
          <w:r w:rsidR="003962B8" w:rsidRPr="001C729C">
            <w:rPr>
              <w:rFonts w:cs="Times New Roman"/>
              <w:lang w:val="vi-VN"/>
            </w:rPr>
            <w:fldChar w:fldCharType="begin"/>
          </w:r>
          <w:r w:rsidR="003962B8" w:rsidRPr="001C729C">
            <w:rPr>
              <w:rFonts w:cs="Times New Roman"/>
              <w:lang w:val="vi-VN"/>
            </w:rPr>
            <w:instrText xml:space="preserve"> CITATION Cha24 \l 1066 </w:instrText>
          </w:r>
          <w:r w:rsidR="003962B8" w:rsidRPr="001C729C">
            <w:rPr>
              <w:rFonts w:cs="Times New Roman"/>
              <w:lang w:val="vi-VN"/>
            </w:rPr>
            <w:fldChar w:fldCharType="separate"/>
          </w:r>
          <w:r w:rsidR="00080382" w:rsidRPr="00080382">
            <w:rPr>
              <w:rFonts w:cs="Times New Roman"/>
              <w:noProof/>
              <w:lang w:val="vi-VN"/>
            </w:rPr>
            <w:t>[7]</w:t>
          </w:r>
          <w:r w:rsidR="003962B8" w:rsidRPr="001C729C">
            <w:rPr>
              <w:rFonts w:cs="Times New Roman"/>
              <w:lang w:val="vi-VN"/>
            </w:rPr>
            <w:fldChar w:fldCharType="end"/>
          </w:r>
        </w:sdtContent>
      </w:sdt>
      <w:r w:rsidRPr="001C729C">
        <w:rPr>
          <w:rFonts w:cs="Times New Roman"/>
          <w:lang w:val="vi-VN"/>
        </w:rPr>
        <w:t>, Gemini</w:t>
      </w:r>
      <w:r w:rsidR="003962B8" w:rsidRPr="001C729C">
        <w:rPr>
          <w:rFonts w:cs="Times New Roman"/>
          <w:lang w:val="vi-VN"/>
        </w:rPr>
        <w:t xml:space="preserve"> </w:t>
      </w:r>
      <w:sdt>
        <w:sdtPr>
          <w:rPr>
            <w:rFonts w:cs="Times New Roman"/>
            <w:lang w:val="vi-VN"/>
          </w:rPr>
          <w:id w:val="-1182208471"/>
          <w:citation/>
        </w:sdtPr>
        <w:sdtContent>
          <w:r w:rsidR="003962B8" w:rsidRPr="001C729C">
            <w:rPr>
              <w:rFonts w:cs="Times New Roman"/>
              <w:lang w:val="vi-VN"/>
            </w:rPr>
            <w:fldChar w:fldCharType="begin"/>
          </w:r>
          <w:r w:rsidR="003962B8" w:rsidRPr="001C729C">
            <w:rPr>
              <w:rFonts w:cs="Times New Roman"/>
              <w:lang w:val="vi-VN"/>
            </w:rPr>
            <w:instrText xml:space="preserve"> CITATION Gem24 \l 1066 </w:instrText>
          </w:r>
          <w:r w:rsidR="003962B8" w:rsidRPr="001C729C">
            <w:rPr>
              <w:rFonts w:cs="Times New Roman"/>
              <w:lang w:val="vi-VN"/>
            </w:rPr>
            <w:fldChar w:fldCharType="separate"/>
          </w:r>
          <w:r w:rsidR="00080382" w:rsidRPr="00080382">
            <w:rPr>
              <w:rFonts w:cs="Times New Roman"/>
              <w:noProof/>
              <w:lang w:val="vi-VN"/>
            </w:rPr>
            <w:t>[8]</w:t>
          </w:r>
          <w:r w:rsidR="003962B8" w:rsidRPr="001C729C">
            <w:rPr>
              <w:rFonts w:cs="Times New Roman"/>
              <w:lang w:val="vi-VN"/>
            </w:rPr>
            <w:fldChar w:fldCharType="end"/>
          </w:r>
        </w:sdtContent>
      </w:sdt>
      <w:r w:rsidRPr="001C729C">
        <w:rPr>
          <w:rFonts w:cs="Times New Roman"/>
          <w:lang w:val="vi-VN"/>
        </w:rPr>
        <w:t xml:space="preserve">) để trích xuất các thông tin về chức vị, tổ chức, sau đó xem các biến này là categorical. Bên cạnh đó, trường org_name, tổ chức của teacher, cũng có thể ảnh hưởng nhiều đến số lượng user tham gia vào khóa học. </w:t>
      </w:r>
    </w:p>
    <w:p w14:paraId="07E1C792" w14:textId="77777777" w:rsidR="00BD76D0" w:rsidRPr="001C729C" w:rsidRDefault="00BD76D0" w:rsidP="00BD76D0">
      <w:pPr>
        <w:rPr>
          <w:rFonts w:cs="Times New Roman"/>
          <w:lang w:val="vi-VN"/>
        </w:rPr>
      </w:pPr>
      <w:r w:rsidRPr="001C729C">
        <w:rPr>
          <w:rFonts w:cs="Times New Roman"/>
          <w:lang w:val="vi-VN"/>
        </w:rPr>
        <w:t>Về liên kết giữa khóa học và teacher, file course-teacher.txt chứa 97192 hàng. Trong tương lai, nhóm sẽ dùng một số trường thông tin của teacher nếu có thể. Vì vậy, ta cần lọc bỏ các liên kết có khóa học hoặc teacher không tồn tại. Sau khi lọc bỏ, số hàng còn lại là 35593. Các thông tin được trực quan hóa như sau:</w:t>
      </w:r>
    </w:p>
    <w:p w14:paraId="7BB1F038" w14:textId="77777777" w:rsidR="00BD76D0" w:rsidRPr="001C729C" w:rsidRDefault="00BD76D0" w:rsidP="00BD76D0">
      <w:pPr>
        <w:jc w:val="center"/>
        <w:rPr>
          <w:rFonts w:cs="Times New Roman"/>
          <w:lang w:val="vi-VN"/>
        </w:rPr>
      </w:pPr>
      <w:r w:rsidRPr="001C729C">
        <w:rPr>
          <w:rFonts w:cs="Times New Roman"/>
          <w:noProof/>
        </w:rPr>
        <w:drawing>
          <wp:inline distT="0" distB="0" distL="0" distR="0" wp14:anchorId="442E8C7B" wp14:editId="48D017EF">
            <wp:extent cx="3421380" cy="2726282"/>
            <wp:effectExtent l="0" t="0" r="7620" b="0"/>
            <wp:docPr id="247444380" name="Picture 3" descr="A graph of a number of teach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4380" name="Picture 3" descr="A graph of a number of teacher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3789" cy="2736170"/>
                    </a:xfrm>
                    <a:prstGeom prst="rect">
                      <a:avLst/>
                    </a:prstGeom>
                    <a:noFill/>
                    <a:ln>
                      <a:noFill/>
                    </a:ln>
                  </pic:spPr>
                </pic:pic>
              </a:graphicData>
            </a:graphic>
          </wp:inline>
        </w:drawing>
      </w:r>
      <w:r w:rsidRPr="001C729C">
        <w:rPr>
          <w:rFonts w:cs="Times New Roman"/>
          <w:noProof/>
          <w:lang w:val="vi-VN"/>
        </w:rPr>
        <w:drawing>
          <wp:inline distT="0" distB="0" distL="0" distR="0" wp14:anchorId="72331013" wp14:editId="57CAC42B">
            <wp:extent cx="2004060" cy="2902279"/>
            <wp:effectExtent l="0" t="0" r="0" b="0"/>
            <wp:docPr id="97643745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7458" name="Picture 12"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8012" cy="2922484"/>
                    </a:xfrm>
                    <a:prstGeom prst="rect">
                      <a:avLst/>
                    </a:prstGeom>
                    <a:noFill/>
                    <a:ln>
                      <a:noFill/>
                    </a:ln>
                  </pic:spPr>
                </pic:pic>
              </a:graphicData>
            </a:graphic>
          </wp:inline>
        </w:drawing>
      </w:r>
    </w:p>
    <w:p w14:paraId="74599FC8" w14:textId="70C76850" w:rsidR="00BD76D0" w:rsidRPr="001C729C" w:rsidRDefault="00BD76D0" w:rsidP="00BD76D0">
      <w:pPr>
        <w:pStyle w:val="Chuthich"/>
        <w:rPr>
          <w:rFonts w:cs="Times New Roman"/>
          <w:lang w:val="vi-VN"/>
        </w:rPr>
      </w:pPr>
      <w:bookmarkStart w:id="188" w:name="_Toc167833667"/>
      <w:bookmarkStart w:id="189" w:name="_Toc167833815"/>
      <w:bookmarkStart w:id="190" w:name="_Toc167885218"/>
      <w:bookmarkStart w:id="191" w:name="_Toc167886215"/>
      <w:bookmarkStart w:id="192" w:name="_Toc167886503"/>
      <w:bookmarkStart w:id="193" w:name="_Toc167889612"/>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15</w:t>
      </w:r>
      <w:r w:rsidR="00AF41E1" w:rsidRPr="001C729C">
        <w:rPr>
          <w:rFonts w:cs="Times New Roman"/>
        </w:rPr>
        <w:fldChar w:fldCharType="end"/>
      </w:r>
      <w:r w:rsidRPr="001C729C">
        <w:rPr>
          <w:rFonts w:cs="Times New Roman"/>
          <w:lang w:val="vi-VN"/>
        </w:rPr>
        <w:t xml:space="preserve"> Histogram thể hiện số lượng teachers của mỗi khóa học (bên trái) và bảng thống kê mô tả tương ứng (bên phải).</w:t>
      </w:r>
      <w:bookmarkEnd w:id="188"/>
      <w:bookmarkEnd w:id="189"/>
      <w:bookmarkEnd w:id="190"/>
      <w:bookmarkEnd w:id="191"/>
      <w:bookmarkEnd w:id="192"/>
      <w:bookmarkEnd w:id="193"/>
    </w:p>
    <w:p w14:paraId="2D53BD35" w14:textId="77777777" w:rsidR="00BD76D0" w:rsidRPr="001C729C" w:rsidRDefault="00BD76D0" w:rsidP="00BD76D0">
      <w:pPr>
        <w:jc w:val="center"/>
        <w:rPr>
          <w:rFonts w:cs="Times New Roman"/>
          <w:lang w:val="vi-VN"/>
        </w:rPr>
      </w:pPr>
      <w:r w:rsidRPr="001C729C">
        <w:rPr>
          <w:rFonts w:cs="Times New Roman"/>
          <w:noProof/>
        </w:rPr>
        <w:drawing>
          <wp:inline distT="0" distB="0" distL="0" distR="0" wp14:anchorId="1724003B" wp14:editId="5B2993F9">
            <wp:extent cx="3004068" cy="2356485"/>
            <wp:effectExtent l="0" t="0" r="6350" b="5715"/>
            <wp:docPr id="1156680026"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0026" name="Picture 2" descr="A graph of a graph&#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067" cy="2365897"/>
                    </a:xfrm>
                    <a:prstGeom prst="rect">
                      <a:avLst/>
                    </a:prstGeom>
                    <a:noFill/>
                    <a:ln>
                      <a:noFill/>
                    </a:ln>
                  </pic:spPr>
                </pic:pic>
              </a:graphicData>
            </a:graphic>
          </wp:inline>
        </w:drawing>
      </w:r>
      <w:r w:rsidRPr="001C729C">
        <w:rPr>
          <w:rFonts w:cs="Times New Roman"/>
          <w:noProof/>
          <w:lang w:val="vi-VN"/>
        </w:rPr>
        <w:drawing>
          <wp:inline distT="0" distB="0" distL="0" distR="0" wp14:anchorId="651EAEAA" wp14:editId="18D49903">
            <wp:extent cx="2049780" cy="2673926"/>
            <wp:effectExtent l="0" t="0" r="7620" b="0"/>
            <wp:docPr id="195198678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86785" name="Picture 13"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4768" cy="2693478"/>
                    </a:xfrm>
                    <a:prstGeom prst="rect">
                      <a:avLst/>
                    </a:prstGeom>
                    <a:noFill/>
                    <a:ln>
                      <a:noFill/>
                    </a:ln>
                  </pic:spPr>
                </pic:pic>
              </a:graphicData>
            </a:graphic>
          </wp:inline>
        </w:drawing>
      </w:r>
    </w:p>
    <w:p w14:paraId="008E7658" w14:textId="447D821C" w:rsidR="00BD76D0" w:rsidRPr="001C729C" w:rsidRDefault="00BD76D0" w:rsidP="00BD76D0">
      <w:pPr>
        <w:pStyle w:val="Chuthich"/>
        <w:rPr>
          <w:rFonts w:cs="Times New Roman"/>
          <w:lang w:val="vi-VN"/>
        </w:rPr>
      </w:pPr>
      <w:bookmarkStart w:id="194" w:name="_Toc167833668"/>
      <w:bookmarkStart w:id="195" w:name="_Toc167833816"/>
      <w:bookmarkStart w:id="196" w:name="_Toc167885219"/>
      <w:bookmarkStart w:id="197" w:name="_Toc167886216"/>
      <w:bookmarkStart w:id="198" w:name="_Toc167886504"/>
      <w:bookmarkStart w:id="199" w:name="_Toc167889613"/>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16</w:t>
      </w:r>
      <w:r w:rsidR="00AF41E1" w:rsidRPr="001C729C">
        <w:rPr>
          <w:rFonts w:cs="Times New Roman"/>
        </w:rPr>
        <w:fldChar w:fldCharType="end"/>
      </w:r>
      <w:r w:rsidRPr="001C729C">
        <w:rPr>
          <w:rFonts w:cs="Times New Roman"/>
          <w:lang w:val="vi-VN"/>
        </w:rPr>
        <w:t xml:space="preserve"> Histogram thể hiện số lượng khóa học của mỗi teacher (bên trái) và bảng thống kê mô tả tương ứng (bên phải).</w:t>
      </w:r>
      <w:bookmarkEnd w:id="194"/>
      <w:bookmarkEnd w:id="195"/>
      <w:bookmarkEnd w:id="196"/>
      <w:bookmarkEnd w:id="197"/>
      <w:bookmarkEnd w:id="198"/>
      <w:bookmarkEnd w:id="199"/>
    </w:p>
    <w:p w14:paraId="745ECA82" w14:textId="77777777" w:rsidR="00BD76D0" w:rsidRPr="001C729C" w:rsidRDefault="00BD76D0" w:rsidP="00BD76D0">
      <w:pPr>
        <w:rPr>
          <w:rFonts w:cs="Times New Roman"/>
          <w:lang w:val="vi-VN"/>
        </w:rPr>
      </w:pPr>
      <w:r w:rsidRPr="001C729C">
        <w:rPr>
          <w:rFonts w:cs="Times New Roman"/>
          <w:lang w:val="vi-VN"/>
        </w:rPr>
        <w:t xml:space="preserve">Phần lớn teachers có số lượng khóa học &lt; 5. Có 1883 teachers với số lượng khóa học </w:t>
      </w:r>
      <m:oMath>
        <m:r>
          <w:rPr>
            <w:rFonts w:ascii="Cambria Math" w:hAnsi="Cambria Math" w:cs="Times New Roman"/>
            <w:lang w:val="vi-VN"/>
          </w:rPr>
          <m:t xml:space="preserve">≥5. </m:t>
        </m:r>
      </m:oMath>
      <w:r w:rsidRPr="001C729C">
        <w:rPr>
          <w:rFonts w:cs="Times New Roman"/>
          <w:lang w:val="vi-VN"/>
        </w:rPr>
        <w:t xml:space="preserve">Phần lớn khóa học có số teachers </w:t>
      </w:r>
      <m:oMath>
        <m:r>
          <w:rPr>
            <w:rFonts w:ascii="Cambria Math" w:hAnsi="Cambria Math" w:cs="Times New Roman"/>
            <w:lang w:val="vi-VN"/>
          </w:rPr>
          <m:t xml:space="preserve">≤12 </m:t>
        </m:r>
      </m:oMath>
      <w:r w:rsidRPr="001C729C">
        <w:rPr>
          <w:rFonts w:cs="Times New Roman"/>
          <w:lang w:val="vi-VN"/>
        </w:rPr>
        <w:t>(Phân vị 75%).</w:t>
      </w:r>
    </w:p>
    <w:p w14:paraId="738BD470" w14:textId="77777777" w:rsidR="00BD76D0" w:rsidRPr="001C729C" w:rsidRDefault="00BD76D0" w:rsidP="00BD76D0">
      <w:pPr>
        <w:rPr>
          <w:rFonts w:cs="Times New Roman"/>
          <w:lang w:val="vi-VN"/>
        </w:rPr>
      </w:pPr>
      <w:r w:rsidRPr="001C729C">
        <w:rPr>
          <w:rFonts w:cs="Times New Roman"/>
          <w:lang w:val="vi-VN"/>
        </w:rPr>
        <w:t>Về org_name của teacher, số lượng giáo viên trong một tổ chức như sau:</w:t>
      </w:r>
    </w:p>
    <w:p w14:paraId="5661B1C4" w14:textId="77777777" w:rsidR="00BD76D0" w:rsidRPr="001C729C" w:rsidRDefault="00BD76D0" w:rsidP="00BD76D0">
      <w:pPr>
        <w:jc w:val="center"/>
        <w:rPr>
          <w:rFonts w:cs="Times New Roman"/>
          <w:lang w:val="vi-VN"/>
        </w:rPr>
      </w:pPr>
      <w:r w:rsidRPr="001C729C">
        <w:rPr>
          <w:rFonts w:cs="Times New Roman"/>
          <w:noProof/>
          <w:lang w:val="vi-VN"/>
        </w:rPr>
        <w:drawing>
          <wp:inline distT="0" distB="0" distL="0" distR="0" wp14:anchorId="0B9FE2B0" wp14:editId="0FC84192">
            <wp:extent cx="774700" cy="2850985"/>
            <wp:effectExtent l="0" t="0" r="6350" b="6985"/>
            <wp:docPr id="12508986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8656" name="Picture 5" descr="A screenshot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r="68418"/>
                    <a:stretch/>
                  </pic:blipFill>
                  <pic:spPr bwMode="auto">
                    <a:xfrm>
                      <a:off x="0" y="0"/>
                      <a:ext cx="774700" cy="2850985"/>
                    </a:xfrm>
                    <a:prstGeom prst="rect">
                      <a:avLst/>
                    </a:prstGeom>
                    <a:noFill/>
                    <a:ln>
                      <a:noFill/>
                    </a:ln>
                    <a:extLst>
                      <a:ext uri="{53640926-AAD7-44D8-BBD7-CCE9431645EC}">
                        <a14:shadowObscured xmlns:a14="http://schemas.microsoft.com/office/drawing/2010/main"/>
                      </a:ext>
                    </a:extLst>
                  </pic:spPr>
                </pic:pic>
              </a:graphicData>
            </a:graphic>
          </wp:inline>
        </w:drawing>
      </w:r>
      <w:r w:rsidRPr="001C729C">
        <w:rPr>
          <w:rFonts w:cs="Times New Roman"/>
          <w:noProof/>
          <w:lang w:val="vi-VN"/>
        </w:rPr>
        <w:drawing>
          <wp:inline distT="0" distB="0" distL="0" distR="0" wp14:anchorId="10884A65" wp14:editId="579ABBB0">
            <wp:extent cx="655955" cy="2850985"/>
            <wp:effectExtent l="0" t="0" r="0" b="6985"/>
            <wp:docPr id="1798046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73259"/>
                    <a:stretch/>
                  </pic:blipFill>
                  <pic:spPr bwMode="auto">
                    <a:xfrm>
                      <a:off x="0" y="0"/>
                      <a:ext cx="656864" cy="2854937"/>
                    </a:xfrm>
                    <a:prstGeom prst="rect">
                      <a:avLst/>
                    </a:prstGeom>
                    <a:noFill/>
                    <a:ln>
                      <a:noFill/>
                    </a:ln>
                    <a:extLst>
                      <a:ext uri="{53640926-AAD7-44D8-BBD7-CCE9431645EC}">
                        <a14:shadowObscured xmlns:a14="http://schemas.microsoft.com/office/drawing/2010/main"/>
                      </a:ext>
                    </a:extLst>
                  </pic:spPr>
                </pic:pic>
              </a:graphicData>
            </a:graphic>
          </wp:inline>
        </w:drawing>
      </w:r>
    </w:p>
    <w:p w14:paraId="7CED8763" w14:textId="564413E1" w:rsidR="00BD76D0" w:rsidRPr="001C729C" w:rsidRDefault="00BD76D0" w:rsidP="00BD76D0">
      <w:pPr>
        <w:pStyle w:val="Chuthich"/>
        <w:rPr>
          <w:rFonts w:cs="Times New Roman"/>
          <w:lang w:val="vi-VN"/>
        </w:rPr>
      </w:pPr>
      <w:bookmarkStart w:id="200" w:name="_Toc167833669"/>
      <w:bookmarkStart w:id="201" w:name="_Toc167833817"/>
      <w:bookmarkStart w:id="202" w:name="_Toc167885220"/>
      <w:bookmarkStart w:id="203" w:name="_Toc167886217"/>
      <w:bookmarkStart w:id="204" w:name="_Toc167886505"/>
      <w:bookmarkStart w:id="205" w:name="_Toc167889614"/>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17</w:t>
      </w:r>
      <w:r w:rsidR="00AF41E1" w:rsidRPr="001C729C">
        <w:rPr>
          <w:rFonts w:cs="Times New Roman"/>
        </w:rPr>
        <w:fldChar w:fldCharType="end"/>
      </w:r>
      <w:r w:rsidRPr="001C729C">
        <w:rPr>
          <w:rFonts w:cs="Times New Roman"/>
          <w:lang w:val="vi-VN"/>
        </w:rPr>
        <w:t xml:space="preserve"> Bảng thống kê mô tả số lượng giáo viên của một tổ </w:t>
      </w:r>
      <w:bookmarkEnd w:id="200"/>
      <w:bookmarkEnd w:id="201"/>
      <w:r w:rsidRPr="001C729C">
        <w:rPr>
          <w:rFonts w:cs="Times New Roman"/>
          <w:lang w:val="vi-VN"/>
        </w:rPr>
        <w:t>chức.</w:t>
      </w:r>
      <w:bookmarkEnd w:id="202"/>
      <w:bookmarkEnd w:id="203"/>
      <w:bookmarkEnd w:id="204"/>
      <w:bookmarkEnd w:id="205"/>
    </w:p>
    <w:p w14:paraId="3F6FE357" w14:textId="77777777" w:rsidR="00BD76D0" w:rsidRPr="001C729C" w:rsidRDefault="00BD76D0" w:rsidP="00BD76D0">
      <w:pPr>
        <w:pStyle w:val="u5"/>
        <w:rPr>
          <w:rFonts w:cs="Times New Roman"/>
          <w:lang w:val="vi-VN"/>
        </w:rPr>
      </w:pPr>
      <w:r w:rsidRPr="001C729C">
        <w:rPr>
          <w:rFonts w:cs="Times New Roman"/>
          <w:lang w:val="vi-VN"/>
        </w:rPr>
        <w:t>User</w:t>
      </w:r>
    </w:p>
    <w:p w14:paraId="42715C8B" w14:textId="77777777" w:rsidR="00BD76D0" w:rsidRPr="001C729C" w:rsidRDefault="00BD76D0" w:rsidP="00BD76D0">
      <w:pPr>
        <w:rPr>
          <w:rFonts w:cs="Times New Roman"/>
          <w:lang w:val="vi-VN"/>
        </w:rPr>
      </w:pPr>
      <w:r w:rsidRPr="001C729C">
        <w:rPr>
          <w:rFonts w:cs="Times New Roman"/>
          <w:noProof/>
          <w:lang w:val="vi-VN"/>
        </w:rPr>
        <w:drawing>
          <wp:inline distT="0" distB="0" distL="0" distR="0" wp14:anchorId="661F3536" wp14:editId="5649567F">
            <wp:extent cx="5568950" cy="2374900"/>
            <wp:effectExtent l="0" t="0" r="0" b="6350"/>
            <wp:docPr id="78292093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20937" name="Picture 6"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8950" cy="2374900"/>
                    </a:xfrm>
                    <a:prstGeom prst="rect">
                      <a:avLst/>
                    </a:prstGeom>
                    <a:noFill/>
                    <a:ln>
                      <a:noFill/>
                    </a:ln>
                  </pic:spPr>
                </pic:pic>
              </a:graphicData>
            </a:graphic>
          </wp:inline>
        </w:drawing>
      </w:r>
    </w:p>
    <w:p w14:paraId="11F81578" w14:textId="52AA939E" w:rsidR="00BD76D0" w:rsidRPr="001C729C" w:rsidRDefault="00BD76D0" w:rsidP="00BD76D0">
      <w:pPr>
        <w:pStyle w:val="Chuthich"/>
        <w:rPr>
          <w:rFonts w:cs="Times New Roman"/>
          <w:lang w:val="vi-VN"/>
        </w:rPr>
      </w:pPr>
      <w:bookmarkStart w:id="206" w:name="_Toc167833670"/>
      <w:bookmarkStart w:id="207" w:name="_Toc167833818"/>
      <w:bookmarkStart w:id="208" w:name="_Toc167885221"/>
      <w:bookmarkStart w:id="209" w:name="_Toc167886218"/>
      <w:bookmarkStart w:id="210" w:name="_Toc167886506"/>
      <w:bookmarkStart w:id="211" w:name="_Toc167889615"/>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18</w:t>
      </w:r>
      <w:r w:rsidR="00AF41E1" w:rsidRPr="001C729C">
        <w:rPr>
          <w:rFonts w:cs="Times New Roman"/>
        </w:rPr>
        <w:fldChar w:fldCharType="end"/>
      </w:r>
      <w:r w:rsidRPr="001C729C">
        <w:rPr>
          <w:rFonts w:cs="Times New Roman"/>
          <w:lang w:val="vi-VN"/>
        </w:rPr>
        <w:t xml:space="preserve"> Bảng thông kê mô tả của user.json</w:t>
      </w:r>
      <w:bookmarkEnd w:id="206"/>
      <w:bookmarkEnd w:id="207"/>
      <w:bookmarkEnd w:id="208"/>
      <w:bookmarkEnd w:id="209"/>
      <w:bookmarkEnd w:id="210"/>
      <w:bookmarkEnd w:id="211"/>
    </w:p>
    <w:p w14:paraId="755C4F51" w14:textId="77777777" w:rsidR="00BD76D0" w:rsidRPr="001C729C" w:rsidRDefault="00BD76D0" w:rsidP="00BD76D0">
      <w:pPr>
        <w:rPr>
          <w:rFonts w:cs="Times New Roman"/>
          <w:lang w:val="vi-VN"/>
        </w:rPr>
      </w:pPr>
      <w:r w:rsidRPr="001C729C">
        <w:rPr>
          <w:rFonts w:cs="Times New Roman"/>
          <w:lang w:val="vi-VN"/>
        </w:rPr>
        <w:t>user.json gồm 3330294 hàng với các trường thông tin như id, name (được khởi tạo), gender, school, year_of_birth, course_order, enroll_time. Trường school có tới 66.12% là null, ngoài ra có một số ký tự đặc biệt như: “</w:t>
      </w:r>
      <w:r w:rsidRPr="001C729C">
        <w:rPr>
          <w:rFonts w:ascii="Segoe UI Emoji" w:hAnsi="Segoe UI Emoji" w:cs="Segoe UI Emoji"/>
          <w:color w:val="212121"/>
          <w:shd w:val="clear" w:color="auto" w:fill="FFFFFF"/>
        </w:rPr>
        <w:t>🚀</w:t>
      </w:r>
      <w:r w:rsidRPr="001C729C">
        <w:rPr>
          <w:rFonts w:cs="Times New Roman"/>
          <w:color w:val="212121"/>
          <w:shd w:val="clear" w:color="auto" w:fill="FFFFFF"/>
        </w:rPr>
        <w:t xml:space="preserve"> </w:t>
      </w:r>
      <w:r w:rsidRPr="001C729C">
        <w:rPr>
          <w:rFonts w:eastAsia="MS Gothic" w:cs="Times New Roman"/>
          <w:color w:val="212121"/>
          <w:shd w:val="clear" w:color="auto" w:fill="FFFFFF"/>
        </w:rPr>
        <w:t>工程大学</w:t>
      </w:r>
      <w:r w:rsidRPr="001C729C">
        <w:rPr>
          <w:rFonts w:cs="Times New Roman"/>
          <w:color w:val="212121"/>
          <w:shd w:val="clear" w:color="auto" w:fill="FFFFFF"/>
        </w:rPr>
        <w:t>"; "Queen's Univ…"</w:t>
      </w:r>
      <w:r w:rsidRPr="001C729C">
        <w:rPr>
          <w:rFonts w:cs="Times New Roman"/>
          <w:color w:val="212121"/>
          <w:shd w:val="clear" w:color="auto" w:fill="FFFFFF"/>
          <w:lang w:val="vi-VN"/>
        </w:rPr>
        <w:t>, có lẽ trường này không được kiểm tra trước khi đưa vào CSDL của XuetangX</w:t>
      </w:r>
      <w:r w:rsidRPr="001C729C">
        <w:rPr>
          <w:rFonts w:cs="Times New Roman"/>
          <w:lang w:val="vi-VN"/>
        </w:rPr>
        <w:t>. Trường year of birth gần như toàn bộ là null nên không đem lại ý nghĩa. Các khóa học trong course_order sẽ tương ứng với enroll_time và chúng được sắp xếp theo thời điểm tăng ký, nên sẽ thuận tiện cho việc chia tập train, val, test theo thời gian. Tiếp theo, nhóm sẽ lọc bỏ những khóa học không hợp lệ (không tồn tại trong course.json)</w:t>
      </w:r>
    </w:p>
    <w:p w14:paraId="715BD580" w14:textId="77777777" w:rsidR="00BD76D0" w:rsidRPr="001C729C" w:rsidRDefault="00BD76D0" w:rsidP="00BD76D0">
      <w:pPr>
        <w:rPr>
          <w:rFonts w:cs="Times New Roman"/>
          <w:lang w:val="vi-VN"/>
        </w:rPr>
      </w:pPr>
      <w:r w:rsidRPr="001C729C">
        <w:rPr>
          <w:rFonts w:cs="Times New Roman"/>
          <w:lang w:val="vi-VN"/>
        </w:rPr>
        <w:t xml:space="preserve">Sau đó, ta xét trường gender. Trường này chỉ có </w:t>
      </w:r>
      <m:oMath>
        <m:f>
          <m:fPr>
            <m:ctrlPr>
              <w:rPr>
                <w:rFonts w:ascii="Cambria Math" w:hAnsi="Cambria Math" w:cs="Times New Roman"/>
                <w:i/>
                <w:lang w:val="vi-VN"/>
              </w:rPr>
            </m:ctrlPr>
          </m:fPr>
          <m:num>
            <m:r>
              <w:rPr>
                <w:rFonts w:ascii="Cambria Math" w:hAnsi="Cambria Math" w:cs="Times New Roman"/>
                <w:lang w:val="vi-VN"/>
              </w:rPr>
              <m:t>54</m:t>
            </m:r>
          </m:num>
          <m:den>
            <m:r>
              <w:rPr>
                <w:rFonts w:ascii="Cambria Math" w:hAnsi="Cambria Math" w:cs="Times New Roman"/>
                <w:lang w:val="vi-VN"/>
              </w:rPr>
              <m:t>3330294</m:t>
            </m:r>
          </m:den>
        </m:f>
        <m:r>
          <w:rPr>
            <w:rFonts w:ascii="Cambria Math" w:hAnsi="Cambria Math" w:cs="Times New Roman"/>
            <w:lang w:val="vi-VN"/>
          </w:rPr>
          <m:t>*100=0.0016%</m:t>
        </m:r>
      </m:oMath>
      <w:r w:rsidRPr="001C729C">
        <w:rPr>
          <w:rFonts w:cs="Times New Roman"/>
          <w:lang w:val="vi-VN"/>
        </w:rPr>
        <w:t xml:space="preserve"> giá trị null nên ta có thể sử dụng để làm feature. </w:t>
      </w:r>
    </w:p>
    <w:p w14:paraId="6B1A9219" w14:textId="77777777" w:rsidR="00BD76D0" w:rsidRPr="001C729C" w:rsidRDefault="00BD76D0" w:rsidP="00BD76D0">
      <w:pPr>
        <w:jc w:val="center"/>
        <w:rPr>
          <w:rFonts w:cs="Times New Roman"/>
          <w:lang w:val="vi-VN"/>
        </w:rPr>
      </w:pPr>
      <w:r w:rsidRPr="001C729C">
        <w:rPr>
          <w:rFonts w:cs="Times New Roman"/>
          <w:noProof/>
          <w:lang w:val="vi-VN"/>
        </w:rPr>
        <w:drawing>
          <wp:inline distT="0" distB="0" distL="0" distR="0" wp14:anchorId="568825F8" wp14:editId="2EFED771">
            <wp:extent cx="1301750" cy="2191435"/>
            <wp:effectExtent l="0" t="0" r="0" b="0"/>
            <wp:docPr id="1071350445"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50445" name="Picture 8"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03225" cy="2193918"/>
                    </a:xfrm>
                    <a:prstGeom prst="rect">
                      <a:avLst/>
                    </a:prstGeom>
                    <a:noFill/>
                    <a:ln>
                      <a:noFill/>
                    </a:ln>
                  </pic:spPr>
                </pic:pic>
              </a:graphicData>
            </a:graphic>
          </wp:inline>
        </w:drawing>
      </w:r>
    </w:p>
    <w:p w14:paraId="7563B9FF" w14:textId="27DF8652" w:rsidR="00BD76D0" w:rsidRPr="001C729C" w:rsidRDefault="00BD76D0" w:rsidP="00BD76D0">
      <w:pPr>
        <w:pStyle w:val="Chuthich"/>
        <w:rPr>
          <w:rFonts w:cs="Times New Roman"/>
          <w:lang w:val="vi-VN"/>
        </w:rPr>
      </w:pPr>
      <w:bookmarkStart w:id="212" w:name="_Ref167832493"/>
      <w:bookmarkStart w:id="213" w:name="_Toc167833671"/>
      <w:bookmarkStart w:id="214" w:name="_Toc167833819"/>
      <w:bookmarkStart w:id="215" w:name="_Ref167883812"/>
      <w:bookmarkStart w:id="216" w:name="_Toc167885222"/>
      <w:bookmarkStart w:id="217" w:name="_Toc167886219"/>
      <w:bookmarkStart w:id="218" w:name="_Toc167886507"/>
      <w:bookmarkStart w:id="219" w:name="_Toc167889616"/>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19</w:t>
      </w:r>
      <w:r w:rsidR="00AF41E1" w:rsidRPr="001C729C">
        <w:rPr>
          <w:rFonts w:cs="Times New Roman"/>
        </w:rPr>
        <w:fldChar w:fldCharType="end"/>
      </w:r>
      <w:bookmarkEnd w:id="212"/>
      <w:r w:rsidRPr="001C729C">
        <w:rPr>
          <w:rFonts w:cs="Times New Roman"/>
          <w:lang w:val="vi-VN"/>
        </w:rPr>
        <w:t xml:space="preserve"> Value counts của trường gender của User.</w:t>
      </w:r>
      <w:bookmarkEnd w:id="213"/>
      <w:bookmarkEnd w:id="214"/>
      <w:bookmarkEnd w:id="215"/>
      <w:bookmarkEnd w:id="216"/>
      <w:bookmarkEnd w:id="217"/>
      <w:bookmarkEnd w:id="218"/>
      <w:bookmarkEnd w:id="219"/>
    </w:p>
    <w:p w14:paraId="0DE361A7" w14:textId="5A76DDF5" w:rsidR="00BD76D0" w:rsidRPr="001C729C" w:rsidRDefault="00BD76D0" w:rsidP="00BD76D0">
      <w:pPr>
        <w:rPr>
          <w:rFonts w:cs="Times New Roman"/>
          <w:lang w:val="vi-VN"/>
        </w:rPr>
      </w:pPr>
      <w:r w:rsidRPr="001C729C">
        <w:rPr>
          <w:rFonts w:cs="Times New Roman"/>
          <w:lang w:val="vi-VN"/>
        </w:rPr>
        <w:t xml:space="preserve">Theo </w:t>
      </w:r>
      <w:r w:rsidRPr="001C729C">
        <w:rPr>
          <w:rFonts w:cs="Times New Roman"/>
          <w:lang w:val="vi-VN"/>
        </w:rPr>
        <w:fldChar w:fldCharType="begin"/>
      </w:r>
      <w:r w:rsidRPr="001C729C">
        <w:rPr>
          <w:rFonts w:cs="Times New Roman"/>
          <w:lang w:val="vi-VN"/>
        </w:rPr>
        <w:instrText xml:space="preserve"> REF _Ref167832493 \h  \* MERGEFORMAT </w:instrText>
      </w:r>
      <w:r w:rsidRPr="001C729C">
        <w:rPr>
          <w:rFonts w:cs="Times New Roman"/>
          <w:lang w:val="vi-VN"/>
        </w:rPr>
      </w:r>
      <w:r w:rsidRPr="001C729C">
        <w:rPr>
          <w:rFonts w:cs="Times New Roman"/>
          <w:lang w:val="vi-VN"/>
        </w:rPr>
        <w:fldChar w:fldCharType="separate"/>
      </w:r>
      <w:r w:rsidR="008D7313" w:rsidRPr="001C729C">
        <w:rPr>
          <w:rFonts w:cs="Times New Roman"/>
        </w:rPr>
        <w:t xml:space="preserve">Hình </w:t>
      </w:r>
      <w:r w:rsidR="008D7313">
        <w:rPr>
          <w:rFonts w:cs="Times New Roman"/>
          <w:noProof/>
        </w:rPr>
        <w:t>2</w:t>
      </w:r>
      <w:r w:rsidR="008D7313" w:rsidRPr="001C729C">
        <w:rPr>
          <w:rFonts w:cs="Times New Roman"/>
          <w:noProof/>
        </w:rPr>
        <w:t>.</w:t>
      </w:r>
      <w:r w:rsidR="008D7313">
        <w:rPr>
          <w:rFonts w:cs="Times New Roman"/>
          <w:noProof/>
        </w:rPr>
        <w:t>19</w:t>
      </w:r>
      <w:r w:rsidRPr="001C729C">
        <w:rPr>
          <w:rFonts w:cs="Times New Roman"/>
          <w:lang w:val="vi-VN"/>
        </w:rPr>
        <w:fldChar w:fldCharType="end"/>
      </w:r>
      <w:r w:rsidRPr="001C729C">
        <w:rPr>
          <w:rFonts w:cs="Times New Roman"/>
          <w:lang w:val="vi-VN"/>
        </w:rPr>
        <w:t xml:space="preserve">, trường gender có 2 giá trị nhiễu là 232, 3 và có rất ít hàng có gender là null, vì vậy ta sẽ bỏ đi những hàng chứa các giá trị này. </w:t>
      </w:r>
    </w:p>
    <w:p w14:paraId="6725FA70" w14:textId="16A09BBE" w:rsidR="00BD76D0" w:rsidRPr="001C729C" w:rsidRDefault="00BD76D0" w:rsidP="00BD76D0">
      <w:pPr>
        <w:rPr>
          <w:rFonts w:cs="Times New Roman"/>
          <w:lang w:val="vi-VN"/>
        </w:rPr>
      </w:pPr>
      <w:r w:rsidRPr="001C729C">
        <w:rPr>
          <w:rFonts w:cs="Times New Roman"/>
          <w:lang w:val="vi-VN"/>
        </w:rPr>
        <w:t>Số lượng users trong từng giới tính khá tương đồng (</w:t>
      </w:r>
      <w:r w:rsidRPr="001C729C">
        <w:rPr>
          <w:rFonts w:cs="Times New Roman"/>
          <w:lang w:val="vi-VN"/>
        </w:rPr>
        <w:fldChar w:fldCharType="begin"/>
      </w:r>
      <w:r w:rsidRPr="001C729C">
        <w:rPr>
          <w:rFonts w:cs="Times New Roman"/>
          <w:lang w:val="vi-VN"/>
        </w:rPr>
        <w:instrText xml:space="preserve"> REF _Ref167832546 \h  \* MERGEFORMAT </w:instrText>
      </w:r>
      <w:r w:rsidRPr="001C729C">
        <w:rPr>
          <w:rFonts w:cs="Times New Roman"/>
          <w:lang w:val="vi-VN"/>
        </w:rPr>
      </w:r>
      <w:r w:rsidRPr="001C729C">
        <w:rPr>
          <w:rFonts w:cs="Times New Roman"/>
          <w:lang w:val="vi-VN"/>
        </w:rPr>
        <w:fldChar w:fldCharType="separate"/>
      </w:r>
      <w:r w:rsidR="008D7313" w:rsidRPr="001C729C">
        <w:rPr>
          <w:rFonts w:cs="Times New Roman"/>
        </w:rPr>
        <w:t xml:space="preserve">Hình </w:t>
      </w:r>
      <w:r w:rsidR="008D7313">
        <w:rPr>
          <w:rFonts w:cs="Times New Roman"/>
          <w:noProof/>
        </w:rPr>
        <w:t>2</w:t>
      </w:r>
      <w:r w:rsidR="008D7313" w:rsidRPr="001C729C">
        <w:rPr>
          <w:rFonts w:cs="Times New Roman"/>
          <w:noProof/>
        </w:rPr>
        <w:t>.</w:t>
      </w:r>
      <w:r w:rsidR="008D7313">
        <w:rPr>
          <w:rFonts w:cs="Times New Roman"/>
          <w:noProof/>
        </w:rPr>
        <w:t>20</w:t>
      </w:r>
      <w:r w:rsidRPr="001C729C">
        <w:rPr>
          <w:rFonts w:cs="Times New Roman"/>
          <w:lang w:val="vi-VN"/>
        </w:rPr>
        <w:fldChar w:fldCharType="end"/>
      </w:r>
      <w:r w:rsidRPr="001C729C">
        <w:rPr>
          <w:rFonts w:cs="Times New Roman"/>
          <w:lang w:val="vi-VN"/>
        </w:rPr>
        <w:t>). Số lượng khóa học của nhóm giới tính thứ 0 nhiều vượt trội so với 2 giới tính còn lại (</w:t>
      </w:r>
      <w:r w:rsidRPr="001C729C">
        <w:rPr>
          <w:rFonts w:cs="Times New Roman"/>
          <w:lang w:val="vi-VN"/>
        </w:rPr>
        <w:fldChar w:fldCharType="begin"/>
      </w:r>
      <w:r w:rsidRPr="001C729C">
        <w:rPr>
          <w:rFonts w:cs="Times New Roman"/>
          <w:lang w:val="vi-VN"/>
        </w:rPr>
        <w:instrText xml:space="preserve"> REF _Ref167832711 \h  \* MERGEFORMAT </w:instrText>
      </w:r>
      <w:r w:rsidRPr="001C729C">
        <w:rPr>
          <w:rFonts w:cs="Times New Roman"/>
          <w:lang w:val="vi-VN"/>
        </w:rPr>
      </w:r>
      <w:r w:rsidRPr="001C729C">
        <w:rPr>
          <w:rFonts w:cs="Times New Roman"/>
          <w:lang w:val="vi-VN"/>
        </w:rPr>
        <w:fldChar w:fldCharType="separate"/>
      </w:r>
      <w:r w:rsidR="008D7313" w:rsidRPr="001C729C">
        <w:rPr>
          <w:rFonts w:cs="Times New Roman"/>
        </w:rPr>
        <w:t xml:space="preserve">Hình </w:t>
      </w:r>
      <w:r w:rsidR="008D7313">
        <w:rPr>
          <w:rFonts w:cs="Times New Roman"/>
          <w:noProof/>
        </w:rPr>
        <w:t>2</w:t>
      </w:r>
      <w:r w:rsidR="008D7313" w:rsidRPr="001C729C">
        <w:rPr>
          <w:rFonts w:cs="Times New Roman"/>
          <w:noProof/>
        </w:rPr>
        <w:t>.</w:t>
      </w:r>
      <w:r w:rsidR="008D7313">
        <w:rPr>
          <w:rFonts w:cs="Times New Roman"/>
          <w:noProof/>
        </w:rPr>
        <w:t>21</w:t>
      </w:r>
      <w:r w:rsidRPr="001C729C">
        <w:rPr>
          <w:rFonts w:cs="Times New Roman"/>
          <w:lang w:val="vi-VN"/>
        </w:rPr>
        <w:fldChar w:fldCharType="end"/>
      </w:r>
      <w:r w:rsidRPr="001C729C">
        <w:rPr>
          <w:rFonts w:cs="Times New Roman"/>
          <w:lang w:val="vi-VN"/>
        </w:rPr>
        <w:t>).</w:t>
      </w:r>
    </w:p>
    <w:p w14:paraId="3705926C" w14:textId="77777777" w:rsidR="00BD76D0" w:rsidRPr="001C729C" w:rsidRDefault="00BD76D0" w:rsidP="00BD76D0">
      <w:pPr>
        <w:jc w:val="center"/>
        <w:rPr>
          <w:rFonts w:cs="Times New Roman"/>
          <w:lang w:val="vi-VN"/>
        </w:rPr>
      </w:pPr>
      <w:r w:rsidRPr="001C729C">
        <w:rPr>
          <w:rFonts w:cs="Times New Roman"/>
          <w:noProof/>
        </w:rPr>
        <w:drawing>
          <wp:inline distT="0" distB="0" distL="0" distR="0" wp14:anchorId="79D8516A" wp14:editId="7AB83BB3">
            <wp:extent cx="3872811" cy="3107266"/>
            <wp:effectExtent l="0" t="0" r="0" b="0"/>
            <wp:docPr id="2030754855" name="Picture 9"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4855" name="Picture 9" descr="A graph of a number of peop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6529" cy="3110249"/>
                    </a:xfrm>
                    <a:prstGeom prst="rect">
                      <a:avLst/>
                    </a:prstGeom>
                    <a:noFill/>
                    <a:ln>
                      <a:noFill/>
                    </a:ln>
                  </pic:spPr>
                </pic:pic>
              </a:graphicData>
            </a:graphic>
          </wp:inline>
        </w:drawing>
      </w:r>
    </w:p>
    <w:p w14:paraId="6BCF1D1D" w14:textId="7A2CEF6C" w:rsidR="00BD76D0" w:rsidRPr="001C729C" w:rsidRDefault="00BD76D0" w:rsidP="00BD76D0">
      <w:pPr>
        <w:pStyle w:val="Chuthich"/>
        <w:rPr>
          <w:rFonts w:cs="Times New Roman"/>
          <w:lang w:val="vi-VN"/>
        </w:rPr>
      </w:pPr>
      <w:bookmarkStart w:id="220" w:name="_Ref167832546"/>
      <w:bookmarkStart w:id="221" w:name="_Toc167833672"/>
      <w:bookmarkStart w:id="222" w:name="_Toc167833820"/>
      <w:bookmarkStart w:id="223" w:name="_Toc167885223"/>
      <w:bookmarkStart w:id="224" w:name="_Toc167886220"/>
      <w:bookmarkStart w:id="225" w:name="_Toc167886508"/>
      <w:bookmarkStart w:id="226" w:name="_Toc167889617"/>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20</w:t>
      </w:r>
      <w:r w:rsidR="00AF41E1" w:rsidRPr="001C729C">
        <w:rPr>
          <w:rFonts w:cs="Times New Roman"/>
        </w:rPr>
        <w:fldChar w:fldCharType="end"/>
      </w:r>
      <w:bookmarkEnd w:id="220"/>
      <w:r w:rsidRPr="001C729C">
        <w:rPr>
          <w:rFonts w:cs="Times New Roman"/>
          <w:lang w:val="vi-VN"/>
        </w:rPr>
        <w:t xml:space="preserve"> Biểu đồ thể hiện số lượng User ứng với từng giới tính.</w:t>
      </w:r>
      <w:bookmarkEnd w:id="221"/>
      <w:bookmarkEnd w:id="222"/>
      <w:bookmarkEnd w:id="223"/>
      <w:bookmarkEnd w:id="224"/>
      <w:bookmarkEnd w:id="225"/>
      <w:bookmarkEnd w:id="226"/>
    </w:p>
    <w:p w14:paraId="039CC040" w14:textId="77777777" w:rsidR="00BD76D0" w:rsidRPr="001C729C" w:rsidRDefault="00BD76D0" w:rsidP="00BD76D0">
      <w:pPr>
        <w:keepNext/>
        <w:jc w:val="center"/>
        <w:rPr>
          <w:rFonts w:cs="Times New Roman"/>
        </w:rPr>
      </w:pPr>
      <w:r w:rsidRPr="001C729C">
        <w:rPr>
          <w:rFonts w:cs="Times New Roman"/>
          <w:noProof/>
          <w:lang w:val="vi-VN"/>
        </w:rPr>
        <w:drawing>
          <wp:inline distT="0" distB="0" distL="0" distR="0" wp14:anchorId="08D74D53" wp14:editId="019BCB3E">
            <wp:extent cx="3721685" cy="3025140"/>
            <wp:effectExtent l="0" t="0" r="0" b="3810"/>
            <wp:docPr id="1821969522" name="Picture 2" descr="A graph of a number of cour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9522" name="Picture 2" descr="A graph of a number of cours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8381" cy="3030583"/>
                    </a:xfrm>
                    <a:prstGeom prst="rect">
                      <a:avLst/>
                    </a:prstGeom>
                    <a:noFill/>
                    <a:ln>
                      <a:noFill/>
                    </a:ln>
                  </pic:spPr>
                </pic:pic>
              </a:graphicData>
            </a:graphic>
          </wp:inline>
        </w:drawing>
      </w:r>
    </w:p>
    <w:p w14:paraId="2F87FB24" w14:textId="590B07FA" w:rsidR="00BD76D0" w:rsidRPr="001C729C" w:rsidRDefault="00BD76D0" w:rsidP="00BD76D0">
      <w:pPr>
        <w:pStyle w:val="Chuthich"/>
        <w:rPr>
          <w:rFonts w:cs="Times New Roman"/>
          <w:lang w:val="vi-VN"/>
        </w:rPr>
      </w:pPr>
      <w:bookmarkStart w:id="227" w:name="_Ref167832711"/>
      <w:bookmarkStart w:id="228" w:name="_Toc167833673"/>
      <w:bookmarkStart w:id="229" w:name="_Toc167833821"/>
      <w:bookmarkStart w:id="230" w:name="_Toc167885224"/>
      <w:bookmarkStart w:id="231" w:name="_Toc167886221"/>
      <w:bookmarkStart w:id="232" w:name="_Toc167886509"/>
      <w:bookmarkStart w:id="233" w:name="_Toc167889618"/>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21</w:t>
      </w:r>
      <w:r w:rsidR="00AF41E1" w:rsidRPr="001C729C">
        <w:rPr>
          <w:rFonts w:cs="Times New Roman"/>
        </w:rPr>
        <w:fldChar w:fldCharType="end"/>
      </w:r>
      <w:bookmarkEnd w:id="227"/>
      <w:r w:rsidRPr="001C729C">
        <w:rPr>
          <w:rFonts w:cs="Times New Roman"/>
          <w:lang w:val="vi-VN"/>
        </w:rPr>
        <w:t xml:space="preserve"> Biểu  đồ thể hiện tổng số lượng khóa học đăng ký của mỗi nhóm giới tính</w:t>
      </w:r>
      <w:bookmarkEnd w:id="228"/>
      <w:bookmarkEnd w:id="229"/>
      <w:bookmarkEnd w:id="230"/>
      <w:bookmarkEnd w:id="231"/>
      <w:bookmarkEnd w:id="232"/>
      <w:bookmarkEnd w:id="233"/>
    </w:p>
    <w:p w14:paraId="0EBA6E25" w14:textId="77777777" w:rsidR="00BD76D0" w:rsidRPr="001C729C" w:rsidRDefault="00BD76D0" w:rsidP="00BD76D0">
      <w:pPr>
        <w:pStyle w:val="u5"/>
        <w:rPr>
          <w:rFonts w:cs="Times New Roman"/>
          <w:lang w:val="vi-VN"/>
        </w:rPr>
      </w:pPr>
      <w:r w:rsidRPr="001C729C">
        <w:rPr>
          <w:rFonts w:cs="Times New Roman"/>
          <w:lang w:val="vi-VN"/>
        </w:rPr>
        <w:t>Video</w:t>
      </w:r>
    </w:p>
    <w:p w14:paraId="212041A8" w14:textId="77777777" w:rsidR="00BD76D0" w:rsidRPr="001C729C" w:rsidRDefault="00BD76D0" w:rsidP="00BD76D0">
      <w:pPr>
        <w:rPr>
          <w:rFonts w:cs="Times New Roman"/>
          <w:lang w:val="vi-VN"/>
        </w:rPr>
      </w:pPr>
      <w:r w:rsidRPr="001C729C">
        <w:rPr>
          <w:rFonts w:cs="Times New Roman"/>
          <w:lang w:val="vi-VN"/>
        </w:rPr>
        <w:t>Ở đây, ta sẽ tập trung vào danh sách các video của khóa học trong trường resource của course.json. Do trường resource chứa 2 loại tài nguyên là video và exercise, nên ta cần tách video ra để dễ dàng thống kê. Sau đây là một số thống kê:</w:t>
      </w:r>
    </w:p>
    <w:p w14:paraId="6D83970E" w14:textId="77777777" w:rsidR="00BD76D0" w:rsidRPr="001C729C" w:rsidRDefault="00BD76D0" w:rsidP="00BD76D0">
      <w:pPr>
        <w:keepNext/>
        <w:jc w:val="center"/>
        <w:rPr>
          <w:rFonts w:cs="Times New Roman"/>
          <w:lang w:val="vi-VN"/>
        </w:rPr>
      </w:pPr>
      <w:r w:rsidRPr="001C729C">
        <w:rPr>
          <w:rFonts w:cs="Times New Roman"/>
          <w:noProof/>
        </w:rPr>
        <w:drawing>
          <wp:inline distT="0" distB="0" distL="0" distR="0" wp14:anchorId="047A33E4" wp14:editId="50D0BE0C">
            <wp:extent cx="3848100" cy="3067252"/>
            <wp:effectExtent l="0" t="0" r="0" b="0"/>
            <wp:docPr id="158829695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96953" name="Picture 1" descr="A graph of a graph&#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6701" cy="3074107"/>
                    </a:xfrm>
                    <a:prstGeom prst="rect">
                      <a:avLst/>
                    </a:prstGeom>
                    <a:noFill/>
                    <a:ln>
                      <a:noFill/>
                    </a:ln>
                  </pic:spPr>
                </pic:pic>
              </a:graphicData>
            </a:graphic>
          </wp:inline>
        </w:drawing>
      </w:r>
      <w:r w:rsidRPr="001C729C">
        <w:rPr>
          <w:rFonts w:cs="Times New Roman"/>
          <w:lang w:val="vi-VN"/>
        </w:rPr>
        <w:t>.</w:t>
      </w:r>
      <w:r w:rsidRPr="001C729C">
        <w:rPr>
          <w:rFonts w:cs="Times New Roman"/>
          <w:noProof/>
        </w:rPr>
        <w:drawing>
          <wp:inline distT="0" distB="0" distL="0" distR="0" wp14:anchorId="38DFF0AE" wp14:editId="02211F27">
            <wp:extent cx="1645920" cy="2964343"/>
            <wp:effectExtent l="0" t="0" r="0" b="7620"/>
            <wp:docPr id="492313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57664" cy="2985494"/>
                    </a:xfrm>
                    <a:prstGeom prst="rect">
                      <a:avLst/>
                    </a:prstGeom>
                    <a:noFill/>
                    <a:ln>
                      <a:noFill/>
                    </a:ln>
                  </pic:spPr>
                </pic:pic>
              </a:graphicData>
            </a:graphic>
          </wp:inline>
        </w:drawing>
      </w:r>
    </w:p>
    <w:p w14:paraId="6C46E9CC" w14:textId="13E5F8A9" w:rsidR="00BD76D0" w:rsidRPr="001C729C" w:rsidRDefault="00BD76D0" w:rsidP="00BD76D0">
      <w:pPr>
        <w:pStyle w:val="Chuthich"/>
        <w:rPr>
          <w:rFonts w:cs="Times New Roman"/>
          <w:lang w:val="vi-VN"/>
        </w:rPr>
      </w:pPr>
      <w:bookmarkStart w:id="234" w:name="_Toc167833674"/>
      <w:bookmarkStart w:id="235" w:name="_Toc167833822"/>
      <w:bookmarkStart w:id="236" w:name="_Toc167885225"/>
      <w:bookmarkStart w:id="237" w:name="_Toc167886222"/>
      <w:bookmarkStart w:id="238" w:name="_Toc167886510"/>
      <w:bookmarkStart w:id="239" w:name="_Toc167889619"/>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22</w:t>
      </w:r>
      <w:r w:rsidR="00AF41E1" w:rsidRPr="001C729C">
        <w:rPr>
          <w:rFonts w:cs="Times New Roman"/>
        </w:rPr>
        <w:fldChar w:fldCharType="end"/>
      </w:r>
      <w:r w:rsidRPr="001C729C">
        <w:rPr>
          <w:rFonts w:cs="Times New Roman"/>
          <w:lang w:val="vi-VN"/>
        </w:rPr>
        <w:t xml:space="preserve"> Histogram thể hiện số lượng videos của mỗi khóa học(trái) và bảng thống kê mô tả tương ứng (phải).</w:t>
      </w:r>
      <w:bookmarkEnd w:id="234"/>
      <w:bookmarkEnd w:id="235"/>
      <w:bookmarkEnd w:id="236"/>
      <w:bookmarkEnd w:id="237"/>
      <w:bookmarkEnd w:id="238"/>
      <w:bookmarkEnd w:id="239"/>
    </w:p>
    <w:p w14:paraId="77841EBB" w14:textId="77777777" w:rsidR="00BD76D0" w:rsidRPr="001C729C" w:rsidRDefault="00BD76D0" w:rsidP="00BD76D0">
      <w:pPr>
        <w:rPr>
          <w:rFonts w:cs="Times New Roman"/>
          <w:lang w:val="vi-VN"/>
        </w:rPr>
      </w:pPr>
      <w:r w:rsidRPr="001C729C">
        <w:rPr>
          <w:rFonts w:cs="Times New Roman"/>
          <w:lang w:val="vi-VN"/>
        </w:rPr>
        <w:t>Số videos nhiều nhất trong 1 khóa học là 2700. Số videos trung bình trong 1 khóa học là 53.88. Có một số khóa học không có video nào. Do videos có thể chỉ là thông tin bổ trợ cho bài toán, nên nhóm sẽ không xóa đi các khóa học không có videos nào. Tuy nhiên, các khóa học có thể chứa các video không tồn tại, nên chúng ta sẽ xét tiếp đến video.json và vid_ccid.txt.</w:t>
      </w:r>
    </w:p>
    <w:p w14:paraId="229BF43B" w14:textId="77777777" w:rsidR="00BD76D0" w:rsidRPr="001C729C" w:rsidRDefault="00BD76D0" w:rsidP="00BD76D0">
      <w:pPr>
        <w:keepNext/>
        <w:jc w:val="center"/>
        <w:rPr>
          <w:rFonts w:cs="Times New Roman"/>
        </w:rPr>
      </w:pPr>
      <w:r w:rsidRPr="001C729C">
        <w:rPr>
          <w:rFonts w:cs="Times New Roman"/>
          <w:noProof/>
          <w:lang w:val="vi-VN"/>
        </w:rPr>
        <w:drawing>
          <wp:inline distT="0" distB="0" distL="0" distR="0" wp14:anchorId="4BB4C9C6" wp14:editId="7317B8DC">
            <wp:extent cx="5575300" cy="952500"/>
            <wp:effectExtent l="0" t="0" r="6350" b="0"/>
            <wp:docPr id="909910803" name="Picture 7" descr="A white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0803" name="Picture 7" descr="A white rectangular object with a black strip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300" cy="952500"/>
                    </a:xfrm>
                    <a:prstGeom prst="rect">
                      <a:avLst/>
                    </a:prstGeom>
                    <a:noFill/>
                    <a:ln>
                      <a:noFill/>
                    </a:ln>
                  </pic:spPr>
                </pic:pic>
              </a:graphicData>
            </a:graphic>
          </wp:inline>
        </w:drawing>
      </w:r>
    </w:p>
    <w:p w14:paraId="53F53E7E" w14:textId="3E062FCF" w:rsidR="00BD76D0" w:rsidRPr="001C729C" w:rsidRDefault="00BD76D0" w:rsidP="00BD76D0">
      <w:pPr>
        <w:pStyle w:val="Chuthich"/>
        <w:rPr>
          <w:rFonts w:cs="Times New Roman"/>
          <w:lang w:val="vi-VN"/>
        </w:rPr>
      </w:pPr>
      <w:bookmarkStart w:id="240" w:name="_Toc167885226"/>
      <w:bookmarkStart w:id="241" w:name="_Toc167886223"/>
      <w:bookmarkStart w:id="242" w:name="_Toc167886511"/>
      <w:bookmarkStart w:id="243" w:name="_Toc167889620"/>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23</w:t>
      </w:r>
      <w:r w:rsidR="00AF41E1" w:rsidRPr="001C729C">
        <w:rPr>
          <w:rFonts w:cs="Times New Roman"/>
        </w:rPr>
        <w:fldChar w:fldCharType="end"/>
      </w:r>
      <w:r w:rsidRPr="001C729C">
        <w:rPr>
          <w:rFonts w:cs="Times New Roman"/>
          <w:lang w:val="vi-VN"/>
        </w:rPr>
        <w:t xml:space="preserve"> Bảng thống kê mô tả của video.json</w:t>
      </w:r>
      <w:bookmarkEnd w:id="240"/>
      <w:bookmarkEnd w:id="241"/>
      <w:bookmarkEnd w:id="242"/>
      <w:bookmarkEnd w:id="243"/>
    </w:p>
    <w:p w14:paraId="026B576C" w14:textId="77777777" w:rsidR="00BD76D0" w:rsidRPr="001C729C" w:rsidRDefault="00BD76D0" w:rsidP="00BD76D0">
      <w:pPr>
        <w:rPr>
          <w:rFonts w:cs="Times New Roman"/>
          <w:lang w:val="vi-VN"/>
        </w:rPr>
      </w:pPr>
      <w:r w:rsidRPr="001C729C">
        <w:rPr>
          <w:rFonts w:cs="Times New Roman"/>
          <w:lang w:val="vi-VN"/>
        </w:rPr>
        <w:t xml:space="preserve">video.json chứa 59581 hàng với các trường: ccid, name, start, end, text. Trong đó, trường start, end có thể được sử dụng để tính tổng thời lượng của từng video. Lưu ý, ccid khác với video_id. Hiểu 1 cách đơn giản, khi ccid được trình chiếu tại một môn học nào đó thì nó mới là video_id. Do đó, 1 video_id sẽ tương ứng với 1 ccid, và  1 ccid sẽ tương ứng với nhiều video_id, liên kết của chúng được lưu trữ trong vid_ccid.txt. </w:t>
      </w:r>
    </w:p>
    <w:p w14:paraId="6B057012" w14:textId="77777777" w:rsidR="00BD76D0" w:rsidRPr="001C729C" w:rsidRDefault="00BD76D0" w:rsidP="00BD76D0">
      <w:pPr>
        <w:rPr>
          <w:rFonts w:cs="Times New Roman"/>
          <w:lang w:val="vi-VN"/>
        </w:rPr>
      </w:pPr>
      <w:r w:rsidRPr="001C729C">
        <w:rPr>
          <w:rFonts w:cs="Times New Roman"/>
          <w:lang w:val="vi-VN"/>
        </w:rPr>
        <w:t xml:space="preserve">vid_ccid.txt chứa 2798892 hàng. Ta tiến hành lọc bỏ các liên kết không hợp lệ (video_id không tồn tại trong resource của course.json). Kết quả thống kê cho thấy, trong vid_ccid.txt, chỉ có 7% liên kết có ý nghĩa (video_id tồn tại trong resource của course.json); có tới 63% ccid không tồn tại trong video.json (xét ccid unique). </w:t>
      </w:r>
    </w:p>
    <w:p w14:paraId="4AA95854" w14:textId="77777777" w:rsidR="00BD76D0" w:rsidRPr="001C729C" w:rsidRDefault="00BD76D0" w:rsidP="00BD76D0">
      <w:pPr>
        <w:pStyle w:val="u4"/>
        <w:rPr>
          <w:rFonts w:cs="Times New Roman"/>
          <w:lang w:val="vi-VN"/>
        </w:rPr>
      </w:pPr>
      <w:r w:rsidRPr="001C729C">
        <w:rPr>
          <w:rFonts w:cs="Times New Roman"/>
          <w:lang w:val="vi-VN"/>
        </w:rPr>
        <w:t>Phân tích thống kê</w:t>
      </w:r>
    </w:p>
    <w:p w14:paraId="5DAE6DBF" w14:textId="77777777" w:rsidR="00BD76D0" w:rsidRPr="001C729C" w:rsidRDefault="00BD76D0" w:rsidP="00BD76D0">
      <w:pPr>
        <w:rPr>
          <w:rFonts w:cs="Times New Roman"/>
          <w:lang w:val="vi-VN"/>
        </w:rPr>
      </w:pPr>
      <w:r w:rsidRPr="001C729C">
        <w:rPr>
          <w:rFonts w:cs="Times New Roman"/>
          <w:lang w:val="vi-VN"/>
        </w:rPr>
        <w:t>Nhóm thực hiện kiểm định ANOVA để so sánh trung bình số lượng khóa học đăng ký giữa các nhóm giới tính.</w:t>
      </w:r>
    </w:p>
    <w:p w14:paraId="07B5336C" w14:textId="77777777" w:rsidR="00BD76D0" w:rsidRPr="001C729C" w:rsidRDefault="00BD76D0" w:rsidP="00BD76D0">
      <w:pPr>
        <w:rPr>
          <w:rFonts w:cs="Times New Roman"/>
          <w:lang w:val="vi-VN"/>
        </w:rPr>
      </w:pPr>
      <w:r w:rsidRPr="001C729C">
        <w:rPr>
          <w:rFonts w:cs="Times New Roman"/>
          <w:lang w:val="vi-VN"/>
        </w:rPr>
        <w:t>Bộ dữ liệu bao gồm ba loại giới tính khác nhau được đánh theo số thứ tự 0, 1, 2. Sau đó nhóm gọi hàm scipy.stats.f_oneway(g0, g1, g2) để thực hiện kiểm định ANOVA, kết quả trả về giá trị thống kê f và p-value.</w:t>
      </w:r>
    </w:p>
    <w:p w14:paraId="4D827373" w14:textId="77777777" w:rsidR="00BD76D0" w:rsidRPr="001C729C" w:rsidRDefault="00BD76D0" w:rsidP="00BD76D0">
      <w:pPr>
        <w:rPr>
          <w:rFonts w:cs="Times New Roman"/>
          <w:lang w:val="vi-VN"/>
        </w:rPr>
      </w:pPr>
      <w:r w:rsidRPr="001C729C">
        <w:rPr>
          <w:rFonts w:cs="Times New Roman"/>
          <w:noProof/>
          <w:lang w:val="vi-VN"/>
        </w:rPr>
        <w:drawing>
          <wp:inline distT="0" distB="0" distL="0" distR="0" wp14:anchorId="2994D189" wp14:editId="4D374804">
            <wp:extent cx="5579745" cy="2769235"/>
            <wp:effectExtent l="0" t="0" r="1905" b="0"/>
            <wp:docPr id="16112277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2772" name="Hình ảnh 1" descr="Ảnh có chứa văn bản, ảnh chụp màn hình, Phông chữ&#10;&#10;Mô tả được tạo tự động"/>
                    <pic:cNvPicPr/>
                  </pic:nvPicPr>
                  <pic:blipFill>
                    <a:blip r:embed="rId49"/>
                    <a:stretch>
                      <a:fillRect/>
                    </a:stretch>
                  </pic:blipFill>
                  <pic:spPr>
                    <a:xfrm>
                      <a:off x="0" y="0"/>
                      <a:ext cx="5579745" cy="2769235"/>
                    </a:xfrm>
                    <a:prstGeom prst="rect">
                      <a:avLst/>
                    </a:prstGeom>
                  </pic:spPr>
                </pic:pic>
              </a:graphicData>
            </a:graphic>
          </wp:inline>
        </w:drawing>
      </w:r>
    </w:p>
    <w:p w14:paraId="2093EBFB" w14:textId="6C501B35" w:rsidR="00BD76D0" w:rsidRPr="001C729C" w:rsidRDefault="00BD76D0" w:rsidP="00BD76D0">
      <w:pPr>
        <w:pStyle w:val="Chuthich"/>
        <w:rPr>
          <w:rFonts w:cs="Times New Roman"/>
          <w:lang w:val="vi-VN"/>
        </w:rPr>
      </w:pPr>
      <w:bookmarkStart w:id="244" w:name="_Toc167833675"/>
      <w:bookmarkStart w:id="245" w:name="_Toc167833823"/>
      <w:bookmarkStart w:id="246" w:name="_Toc167885227"/>
      <w:bookmarkStart w:id="247" w:name="_Toc167886224"/>
      <w:bookmarkStart w:id="248" w:name="_Toc167886512"/>
      <w:bookmarkStart w:id="249" w:name="_Toc167889621"/>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24</w:t>
      </w:r>
      <w:r w:rsidR="00AF41E1" w:rsidRPr="001C729C">
        <w:rPr>
          <w:rFonts w:cs="Times New Roman"/>
        </w:rPr>
        <w:fldChar w:fldCharType="end"/>
      </w:r>
      <w:r w:rsidRPr="001C729C">
        <w:rPr>
          <w:rFonts w:cs="Times New Roman"/>
          <w:lang w:val="vi-VN"/>
        </w:rPr>
        <w:t xml:space="preserve"> Thực hiện kiểm định phương sai ANOVA để xem số lượng khóa học đăng kí có bị phụ thuộc vào nhóm giới tính hay không.</w:t>
      </w:r>
      <w:bookmarkEnd w:id="244"/>
      <w:bookmarkEnd w:id="245"/>
      <w:bookmarkEnd w:id="246"/>
      <w:bookmarkEnd w:id="247"/>
      <w:bookmarkEnd w:id="248"/>
      <w:bookmarkEnd w:id="249"/>
    </w:p>
    <w:p w14:paraId="65D0B08E" w14:textId="77777777" w:rsidR="00BD76D0" w:rsidRPr="001C729C" w:rsidRDefault="00BD76D0" w:rsidP="00BD76D0">
      <w:pPr>
        <w:rPr>
          <w:rFonts w:cs="Times New Roman"/>
          <w:lang w:val="vi-VN"/>
        </w:rPr>
      </w:pPr>
      <w:r w:rsidRPr="001C729C">
        <w:rPr>
          <w:rFonts w:cs="Times New Roman"/>
          <w:lang w:val="vi-VN"/>
        </w:rPr>
        <w:t>Với việc p-value &lt; 0.05, ta có thể kết luận rằng: “Có sự khác nhau với số lượng khóa học đăng ký giữa 3 nhóm giới tính”.</w:t>
      </w:r>
    </w:p>
    <w:p w14:paraId="12123685" w14:textId="77777777" w:rsidR="00BD76D0" w:rsidRPr="001C729C" w:rsidRDefault="00BD76D0" w:rsidP="00BD76D0">
      <w:pPr>
        <w:pStyle w:val="u4"/>
        <w:rPr>
          <w:rFonts w:cs="Times New Roman"/>
          <w:lang w:val="vi-VN"/>
        </w:rPr>
      </w:pPr>
      <w:r w:rsidRPr="001C729C">
        <w:rPr>
          <w:rFonts w:cs="Times New Roman"/>
          <w:lang w:val="vi-VN"/>
        </w:rPr>
        <w:t>Khai phá tri thức</w:t>
      </w:r>
    </w:p>
    <w:p w14:paraId="5FC23440" w14:textId="77777777" w:rsidR="00BD76D0" w:rsidRPr="001C729C" w:rsidRDefault="00BD76D0" w:rsidP="00BD76D0">
      <w:pPr>
        <w:rPr>
          <w:rFonts w:cs="Times New Roman"/>
          <w:lang w:val="vi-VN"/>
        </w:rPr>
      </w:pPr>
      <w:r w:rsidRPr="001C729C">
        <w:rPr>
          <w:rFonts w:cs="Times New Roman"/>
          <w:lang w:val="vi-VN"/>
        </w:rPr>
        <w:t xml:space="preserve">Tại mục 5.2.2.1, nhóm đã thấy được bộ dữ liệu có số lượng user rất nhiều, tuy nhiên số lượng user đăng kí các khóa học lại khá ít (Hơn 75% user có số khóa học đăng kí </w:t>
      </w:r>
      <m:oMath>
        <m:r>
          <w:rPr>
            <w:rFonts w:ascii="Cambria Math" w:hAnsi="Cambria Math" w:cs="Times New Roman"/>
            <w:lang w:val="vi-VN"/>
          </w:rPr>
          <m:t>≤</m:t>
        </m:r>
      </m:oMath>
      <w:r w:rsidRPr="001C729C">
        <w:rPr>
          <w:rFonts w:cs="Times New Roman"/>
          <w:lang w:val="vi-VN"/>
        </w:rPr>
        <w:t xml:space="preserve">  2). Vì vậy, nhóm sẽ lọc bỏ và chỉ lấy số lượng user đã đăng ký từ 5 khóa học trở lên.</w:t>
      </w:r>
    </w:p>
    <w:p w14:paraId="385B7456" w14:textId="77777777" w:rsidR="00BD76D0" w:rsidRPr="001C729C" w:rsidRDefault="00BD76D0" w:rsidP="00BD76D0">
      <w:pPr>
        <w:rPr>
          <w:rFonts w:cs="Times New Roman"/>
          <w:lang w:val="vi-VN"/>
        </w:rPr>
      </w:pPr>
      <w:r w:rsidRPr="001C729C">
        <w:rPr>
          <w:rFonts w:cs="Times New Roman"/>
          <w:lang w:val="vi-VN"/>
        </w:rPr>
        <w:t>Sau đó, nhóm thực hiện một số bước khai phá dữ liệu và tìm ra được các quy tắc kết hợp từ dữ liệu các khóa học đã được đăng kí bởi người dùng, sau đó dựa và những quy tắc đã tìm được để dựa đoán các khóa học mà một học viên có thể quan tâm. Các bước khai phá tri thức được thực hiện cụ thể như sau:</w:t>
      </w:r>
    </w:p>
    <w:p w14:paraId="278ACF1A" w14:textId="11FA7564" w:rsidR="00BD76D0" w:rsidRPr="001C729C" w:rsidRDefault="00BD76D0" w:rsidP="00307646">
      <w:pPr>
        <w:pStyle w:val="oancuaDanhsach"/>
        <w:numPr>
          <w:ilvl w:val="0"/>
          <w:numId w:val="14"/>
        </w:numPr>
        <w:rPr>
          <w:rFonts w:cs="Times New Roman"/>
          <w:lang w:val="vi-VN"/>
        </w:rPr>
      </w:pPr>
      <w:r w:rsidRPr="001C729C">
        <w:rPr>
          <w:rFonts w:cs="Times New Roman"/>
          <w:lang w:val="vi-VN"/>
        </w:rPr>
        <w:t xml:space="preserve">Sử dụng thuật toán FP-Growth </w:t>
      </w:r>
      <w:sdt>
        <w:sdtPr>
          <w:rPr>
            <w:rFonts w:cs="Times New Roman"/>
            <w:lang w:val="vi-VN"/>
          </w:rPr>
          <w:id w:val="1049033295"/>
          <w:citation/>
        </w:sdtPr>
        <w:sdtContent>
          <w:r w:rsidR="00A15D96" w:rsidRPr="001C729C">
            <w:rPr>
              <w:rFonts w:cs="Times New Roman"/>
              <w:lang w:val="vi-VN"/>
            </w:rPr>
            <w:fldChar w:fldCharType="begin"/>
          </w:r>
          <w:r w:rsidR="00A15D96" w:rsidRPr="001C729C">
            <w:rPr>
              <w:rFonts w:cs="Times New Roman"/>
              <w:lang w:val="vi-VN"/>
            </w:rPr>
            <w:instrText xml:space="preserve"> CITATION Han04 \l 1066 </w:instrText>
          </w:r>
          <w:r w:rsidR="00A15D96" w:rsidRPr="001C729C">
            <w:rPr>
              <w:rFonts w:cs="Times New Roman"/>
              <w:lang w:val="vi-VN"/>
            </w:rPr>
            <w:fldChar w:fldCharType="separate"/>
          </w:r>
          <w:r w:rsidR="00080382" w:rsidRPr="00080382">
            <w:rPr>
              <w:rFonts w:cs="Times New Roman"/>
              <w:noProof/>
              <w:lang w:val="vi-VN"/>
            </w:rPr>
            <w:t>[9]</w:t>
          </w:r>
          <w:r w:rsidR="00A15D96" w:rsidRPr="001C729C">
            <w:rPr>
              <w:rFonts w:cs="Times New Roman"/>
              <w:lang w:val="vi-VN"/>
            </w:rPr>
            <w:fldChar w:fldCharType="end"/>
          </w:r>
        </w:sdtContent>
      </w:sdt>
      <w:r w:rsidRPr="001C729C">
        <w:rPr>
          <w:rFonts w:cs="Times New Roman"/>
        </w:rPr>
        <w:t xml:space="preserve"> </w:t>
      </w:r>
      <w:r w:rsidRPr="001C729C">
        <w:rPr>
          <w:rFonts w:cs="Times New Roman"/>
          <w:lang w:val="vi-VN"/>
        </w:rPr>
        <w:t>để tìm được tập các khóa học phổ biến với min_support là 0.01.</w:t>
      </w:r>
    </w:p>
    <w:p w14:paraId="1337D358" w14:textId="77777777" w:rsidR="00BD76D0" w:rsidRPr="001C729C" w:rsidRDefault="00BD76D0" w:rsidP="00307646">
      <w:pPr>
        <w:pStyle w:val="oancuaDanhsach"/>
        <w:numPr>
          <w:ilvl w:val="0"/>
          <w:numId w:val="14"/>
        </w:numPr>
        <w:jc w:val="left"/>
        <w:rPr>
          <w:rFonts w:cs="Times New Roman"/>
          <w:lang w:val="vi-VN"/>
        </w:rPr>
      </w:pPr>
      <w:r w:rsidRPr="001C729C">
        <w:rPr>
          <w:rFonts w:cs="Times New Roman"/>
          <w:lang w:val="vi-VN"/>
        </w:rPr>
        <w:t>Sau đó sử dụng hàm association_rules từ thư viện mlxtend.frequent_patterns để tạo ra được các quy tắc kết hợp từ tập các khóa học phổ biến.</w:t>
      </w:r>
    </w:p>
    <w:p w14:paraId="5FB3819A" w14:textId="77777777" w:rsidR="00BD76D0" w:rsidRPr="001C729C" w:rsidRDefault="00BD76D0" w:rsidP="00BD76D0">
      <w:pPr>
        <w:keepNext/>
        <w:jc w:val="center"/>
        <w:rPr>
          <w:rFonts w:cs="Times New Roman"/>
        </w:rPr>
      </w:pPr>
      <w:r w:rsidRPr="001C729C">
        <w:rPr>
          <w:rFonts w:cs="Times New Roman"/>
          <w:noProof/>
          <w:lang w:val="vi-VN"/>
        </w:rPr>
        <w:drawing>
          <wp:inline distT="0" distB="0" distL="0" distR="0" wp14:anchorId="5CD293B9" wp14:editId="772B4E7A">
            <wp:extent cx="5569585" cy="2064385"/>
            <wp:effectExtent l="0" t="0" r="0" b="0"/>
            <wp:docPr id="1236152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9585" cy="2064385"/>
                    </a:xfrm>
                    <a:prstGeom prst="rect">
                      <a:avLst/>
                    </a:prstGeom>
                    <a:noFill/>
                    <a:ln>
                      <a:noFill/>
                    </a:ln>
                  </pic:spPr>
                </pic:pic>
              </a:graphicData>
            </a:graphic>
          </wp:inline>
        </w:drawing>
      </w:r>
    </w:p>
    <w:p w14:paraId="047FD85A" w14:textId="173948CB" w:rsidR="00BD76D0" w:rsidRPr="001C729C" w:rsidRDefault="00BD76D0" w:rsidP="00BD76D0">
      <w:pPr>
        <w:pStyle w:val="Chuthich"/>
        <w:rPr>
          <w:rFonts w:cs="Times New Roman"/>
          <w:lang w:val="vi-VN"/>
        </w:rPr>
      </w:pPr>
      <w:bookmarkStart w:id="250" w:name="_Toc167833676"/>
      <w:bookmarkStart w:id="251" w:name="_Toc167833824"/>
      <w:bookmarkStart w:id="252" w:name="_Toc167885228"/>
      <w:bookmarkStart w:id="253" w:name="_Toc167886225"/>
      <w:bookmarkStart w:id="254" w:name="_Toc167886513"/>
      <w:bookmarkStart w:id="255" w:name="_Toc167889622"/>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25</w:t>
      </w:r>
      <w:r w:rsidR="00AF41E1" w:rsidRPr="001C729C">
        <w:rPr>
          <w:rFonts w:cs="Times New Roman"/>
        </w:rPr>
        <w:fldChar w:fldCharType="end"/>
      </w:r>
      <w:r w:rsidRPr="001C729C">
        <w:rPr>
          <w:rFonts w:cs="Times New Roman"/>
          <w:lang w:val="vi-VN"/>
        </w:rPr>
        <w:t xml:space="preserve"> Một phần của tập luật kết hợp</w:t>
      </w:r>
      <w:bookmarkEnd w:id="250"/>
      <w:bookmarkEnd w:id="251"/>
      <w:bookmarkEnd w:id="252"/>
      <w:bookmarkEnd w:id="253"/>
      <w:bookmarkEnd w:id="254"/>
      <w:bookmarkEnd w:id="255"/>
    </w:p>
    <w:p w14:paraId="379B9B49" w14:textId="77777777" w:rsidR="00BD76D0" w:rsidRPr="001C729C" w:rsidRDefault="00BD76D0" w:rsidP="00BD76D0">
      <w:pPr>
        <w:jc w:val="left"/>
        <w:rPr>
          <w:rFonts w:cs="Times New Roman"/>
          <w:lang w:val="vi-VN"/>
        </w:rPr>
      </w:pPr>
      <w:r w:rsidRPr="001C729C">
        <w:rPr>
          <w:rFonts w:cs="Times New Roman"/>
          <w:lang w:val="vi-VN"/>
        </w:rPr>
        <w:t>Từ tập quy tắc này, nhóm xây dựng một function nhỏ có input là khóa học, tập luật; output là các khóa học thường đi cùng. Ví dụ minh họa như sau:</w:t>
      </w:r>
    </w:p>
    <w:p w14:paraId="67A107E6" w14:textId="77777777" w:rsidR="00BD76D0" w:rsidRPr="001C729C" w:rsidRDefault="00BD76D0" w:rsidP="00BD76D0">
      <w:pPr>
        <w:jc w:val="center"/>
        <w:rPr>
          <w:rFonts w:cs="Times New Roman"/>
          <w:lang w:val="vi-VN"/>
        </w:rPr>
      </w:pPr>
      <w:r w:rsidRPr="001C729C">
        <w:rPr>
          <w:rFonts w:cs="Times New Roman"/>
          <w:noProof/>
          <w:lang w:val="vi-VN"/>
        </w:rPr>
        <w:drawing>
          <wp:inline distT="0" distB="0" distL="0" distR="0" wp14:anchorId="060412CF" wp14:editId="65523795">
            <wp:extent cx="5167745" cy="1206906"/>
            <wp:effectExtent l="0" t="0" r="0" b="0"/>
            <wp:docPr id="20256487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7084" cy="1211423"/>
                    </a:xfrm>
                    <a:prstGeom prst="rect">
                      <a:avLst/>
                    </a:prstGeom>
                    <a:noFill/>
                    <a:ln>
                      <a:noFill/>
                    </a:ln>
                  </pic:spPr>
                </pic:pic>
              </a:graphicData>
            </a:graphic>
          </wp:inline>
        </w:drawing>
      </w:r>
    </w:p>
    <w:p w14:paraId="27B8EE3A" w14:textId="29DBEB7F" w:rsidR="00BD76D0" w:rsidRPr="001C729C" w:rsidRDefault="00BD76D0" w:rsidP="00BD76D0">
      <w:pPr>
        <w:pStyle w:val="Chuthich"/>
        <w:rPr>
          <w:rFonts w:cs="Times New Roman"/>
          <w:lang w:val="vi-VN"/>
        </w:rPr>
      </w:pPr>
      <w:bookmarkStart w:id="256" w:name="_Toc167833677"/>
      <w:bookmarkStart w:id="257" w:name="_Toc167833825"/>
      <w:bookmarkStart w:id="258" w:name="_Toc167885229"/>
      <w:bookmarkStart w:id="259" w:name="_Toc167886226"/>
      <w:bookmarkStart w:id="260" w:name="_Toc167886514"/>
      <w:bookmarkStart w:id="261" w:name="_Toc167889623"/>
      <w:r w:rsidRPr="001C729C">
        <w:rPr>
          <w:rFonts w:cs="Times New Roman"/>
        </w:rPr>
        <w:t xml:space="preserve">Hình </w:t>
      </w:r>
      <w:r w:rsidR="00AF41E1" w:rsidRPr="001C729C">
        <w:rPr>
          <w:rFonts w:cs="Times New Roman"/>
        </w:rPr>
        <w:fldChar w:fldCharType="begin"/>
      </w:r>
      <w:r w:rsidR="00AF41E1" w:rsidRPr="001C729C">
        <w:rPr>
          <w:rFonts w:cs="Times New Roman"/>
        </w:rPr>
        <w:instrText xml:space="preserve"> STYLEREF 1 \s </w:instrText>
      </w:r>
      <w:r w:rsidR="00AF41E1" w:rsidRPr="001C729C">
        <w:rPr>
          <w:rFonts w:cs="Times New Roman"/>
        </w:rPr>
        <w:fldChar w:fldCharType="separate"/>
      </w:r>
      <w:r w:rsidR="008D7313">
        <w:rPr>
          <w:rFonts w:cs="Times New Roman"/>
          <w:noProof/>
        </w:rPr>
        <w:t>2</w:t>
      </w:r>
      <w:r w:rsidR="00AF41E1" w:rsidRPr="001C729C">
        <w:rPr>
          <w:rFonts w:cs="Times New Roman"/>
        </w:rPr>
        <w:fldChar w:fldCharType="end"/>
      </w:r>
      <w:r w:rsidR="00AF41E1" w:rsidRPr="001C729C">
        <w:rPr>
          <w:rFonts w:cs="Times New Roman"/>
        </w:rPr>
        <w:t>.</w:t>
      </w:r>
      <w:r w:rsidR="00AF41E1" w:rsidRPr="001C729C">
        <w:rPr>
          <w:rFonts w:cs="Times New Roman"/>
        </w:rPr>
        <w:fldChar w:fldCharType="begin"/>
      </w:r>
      <w:r w:rsidR="00AF41E1" w:rsidRPr="001C729C">
        <w:rPr>
          <w:rFonts w:cs="Times New Roman"/>
        </w:rPr>
        <w:instrText xml:space="preserve"> SEQ Hình \* ARABIC \s 1 </w:instrText>
      </w:r>
      <w:r w:rsidR="00AF41E1" w:rsidRPr="001C729C">
        <w:rPr>
          <w:rFonts w:cs="Times New Roman"/>
        </w:rPr>
        <w:fldChar w:fldCharType="separate"/>
      </w:r>
      <w:r w:rsidR="008D7313">
        <w:rPr>
          <w:rFonts w:cs="Times New Roman"/>
          <w:noProof/>
        </w:rPr>
        <w:t>26</w:t>
      </w:r>
      <w:r w:rsidR="00AF41E1" w:rsidRPr="001C729C">
        <w:rPr>
          <w:rFonts w:cs="Times New Roman"/>
        </w:rPr>
        <w:fldChar w:fldCharType="end"/>
      </w:r>
      <w:r w:rsidRPr="001C729C">
        <w:rPr>
          <w:rFonts w:cs="Times New Roman"/>
          <w:lang w:val="vi-VN"/>
        </w:rPr>
        <w:t xml:space="preserve"> Các khóa học thường xuất hiện cùng với khóa học 746997</w:t>
      </w:r>
      <w:bookmarkEnd w:id="256"/>
      <w:bookmarkEnd w:id="257"/>
      <w:bookmarkEnd w:id="258"/>
      <w:bookmarkEnd w:id="259"/>
      <w:bookmarkEnd w:id="260"/>
      <w:bookmarkEnd w:id="261"/>
    </w:p>
    <w:p w14:paraId="7C980195" w14:textId="77777777" w:rsidR="00BD76D0" w:rsidRPr="001C729C" w:rsidRDefault="00BD76D0" w:rsidP="00BD76D0">
      <w:pPr>
        <w:pStyle w:val="u4"/>
        <w:rPr>
          <w:rFonts w:cs="Times New Roman"/>
          <w:lang w:val="vi-VN"/>
        </w:rPr>
      </w:pPr>
      <w:r w:rsidRPr="001C729C">
        <w:rPr>
          <w:rFonts w:cs="Times New Roman"/>
          <w:lang w:val="vi-VN"/>
        </w:rPr>
        <w:t>Làm sạch dữ liệu</w:t>
      </w:r>
    </w:p>
    <w:p w14:paraId="6E819B26" w14:textId="77777777" w:rsidR="00BD76D0" w:rsidRPr="001C729C" w:rsidRDefault="00BD76D0" w:rsidP="00BD76D0">
      <w:pPr>
        <w:rPr>
          <w:rFonts w:cs="Times New Roman"/>
          <w:lang w:val="vi-VN"/>
        </w:rPr>
      </w:pPr>
      <w:r w:rsidRPr="001C729C">
        <w:rPr>
          <w:rFonts w:cs="Times New Roman"/>
          <w:lang w:val="vi-VN"/>
        </w:rPr>
        <w:t>Đầu tiên, chúng tôi tiến hành xử lý dữ liệu trùng lặp ở các bảng course, course-chool, teacher, course-teacher, course-concept, user. Kết quả phát hiện được số mẫu dữ liệu bị trùng lắp ở từng bảng như sau:</w:t>
      </w:r>
    </w:p>
    <w:p w14:paraId="7D2A01E7" w14:textId="77777777" w:rsidR="00BD76D0" w:rsidRPr="001C729C" w:rsidRDefault="00BD76D0" w:rsidP="00307646">
      <w:pPr>
        <w:pStyle w:val="oancuaDanhsach"/>
        <w:numPr>
          <w:ilvl w:val="0"/>
          <w:numId w:val="13"/>
        </w:numPr>
        <w:rPr>
          <w:rFonts w:cs="Times New Roman"/>
          <w:lang w:val="vi-VN"/>
        </w:rPr>
      </w:pPr>
      <w:r w:rsidRPr="001C729C">
        <w:rPr>
          <w:rFonts w:cs="Times New Roman"/>
          <w:lang w:val="vi-VN"/>
        </w:rPr>
        <w:t>course: Số dòng bị trùng lắp là 0, Số ID bị trùng lắp là 0.</w:t>
      </w:r>
    </w:p>
    <w:p w14:paraId="4F97F9EC" w14:textId="77777777" w:rsidR="00BD76D0" w:rsidRPr="001C729C" w:rsidRDefault="00BD76D0" w:rsidP="00307646">
      <w:pPr>
        <w:pStyle w:val="oancuaDanhsach"/>
        <w:numPr>
          <w:ilvl w:val="0"/>
          <w:numId w:val="13"/>
        </w:numPr>
        <w:rPr>
          <w:rFonts w:cs="Times New Roman"/>
          <w:lang w:val="vi-VN"/>
        </w:rPr>
      </w:pPr>
      <w:r w:rsidRPr="001C729C">
        <w:rPr>
          <w:rFonts w:cs="Times New Roman"/>
          <w:lang w:val="vi-VN"/>
        </w:rPr>
        <w:t>course-chool: Số dòng bị trùng lắp là 0.</w:t>
      </w:r>
    </w:p>
    <w:p w14:paraId="145BA815" w14:textId="77777777" w:rsidR="00BD76D0" w:rsidRPr="001C729C" w:rsidRDefault="00BD76D0" w:rsidP="00307646">
      <w:pPr>
        <w:pStyle w:val="oancuaDanhsach"/>
        <w:numPr>
          <w:ilvl w:val="0"/>
          <w:numId w:val="13"/>
        </w:numPr>
        <w:rPr>
          <w:rFonts w:cs="Times New Roman"/>
          <w:lang w:val="vi-VN"/>
        </w:rPr>
      </w:pPr>
      <w:r w:rsidRPr="001C729C">
        <w:rPr>
          <w:rFonts w:cs="Times New Roman"/>
          <w:lang w:val="vi-VN"/>
        </w:rPr>
        <w:t>teacher: Số dòng bị trùng lắp là 0, Số ID bị trùng lắp là 0.</w:t>
      </w:r>
    </w:p>
    <w:p w14:paraId="1B4BDCD6" w14:textId="77777777" w:rsidR="00BD76D0" w:rsidRPr="001C729C" w:rsidRDefault="00BD76D0" w:rsidP="00307646">
      <w:pPr>
        <w:pStyle w:val="oancuaDanhsach"/>
        <w:numPr>
          <w:ilvl w:val="0"/>
          <w:numId w:val="13"/>
        </w:numPr>
        <w:rPr>
          <w:rFonts w:cs="Times New Roman"/>
          <w:lang w:val="vi-VN"/>
        </w:rPr>
      </w:pPr>
      <w:r w:rsidRPr="001C729C">
        <w:rPr>
          <w:rFonts w:cs="Times New Roman"/>
          <w:lang w:val="vi-VN"/>
        </w:rPr>
        <w:t>course – teacher: Số dòng bị trùng lắp là 22281.</w:t>
      </w:r>
    </w:p>
    <w:p w14:paraId="4863C1DA" w14:textId="77777777" w:rsidR="00BD76D0" w:rsidRPr="001C729C" w:rsidRDefault="00BD76D0" w:rsidP="00307646">
      <w:pPr>
        <w:pStyle w:val="oancuaDanhsach"/>
        <w:numPr>
          <w:ilvl w:val="0"/>
          <w:numId w:val="13"/>
        </w:numPr>
        <w:rPr>
          <w:rFonts w:cs="Times New Roman"/>
          <w:lang w:val="vi-VN"/>
        </w:rPr>
      </w:pPr>
      <w:r w:rsidRPr="001C729C">
        <w:rPr>
          <w:rFonts w:cs="Times New Roman"/>
          <w:lang w:val="vi-VN"/>
        </w:rPr>
        <w:t>course-concept: Số dòng bị trùng lắp là 0</w:t>
      </w:r>
    </w:p>
    <w:p w14:paraId="3610A64E" w14:textId="77777777" w:rsidR="00BD76D0" w:rsidRPr="001C729C" w:rsidRDefault="00BD76D0" w:rsidP="00307646">
      <w:pPr>
        <w:pStyle w:val="oancuaDanhsach"/>
        <w:numPr>
          <w:ilvl w:val="0"/>
          <w:numId w:val="13"/>
        </w:numPr>
        <w:rPr>
          <w:rFonts w:cs="Times New Roman"/>
          <w:lang w:val="vi-VN"/>
        </w:rPr>
      </w:pPr>
      <w:r w:rsidRPr="001C729C">
        <w:rPr>
          <w:rFonts w:cs="Times New Roman"/>
          <w:lang w:val="vi-VN"/>
        </w:rPr>
        <w:t>user: Số dòng bị trùng lắp là 0, Số ID bị trùng lắp là 0.</w:t>
      </w:r>
    </w:p>
    <w:p w14:paraId="37C8DD92" w14:textId="77777777" w:rsidR="00BD76D0" w:rsidRPr="001C729C" w:rsidRDefault="00BD76D0" w:rsidP="00BD76D0">
      <w:pPr>
        <w:rPr>
          <w:rFonts w:cs="Times New Roman"/>
          <w:lang w:val="vi-VN"/>
        </w:rPr>
      </w:pPr>
      <w:r w:rsidRPr="001C729C">
        <w:rPr>
          <w:rFonts w:cs="Times New Roman"/>
          <w:lang w:val="vi-VN"/>
        </w:rPr>
        <w:t>Đối với các mẫu dữ liệu bị trùng lắp, nhóm tiến hành xóa bỏ các mẫu giống nhau này và giữ lại một mẫu duy nhất.</w:t>
      </w:r>
    </w:p>
    <w:p w14:paraId="2FE8FEB6" w14:textId="77777777" w:rsidR="00BD76D0" w:rsidRPr="001C729C" w:rsidRDefault="00BD76D0" w:rsidP="00BD76D0">
      <w:pPr>
        <w:pStyle w:val="u3"/>
        <w:rPr>
          <w:rFonts w:cs="Times New Roman"/>
          <w:lang w:val="vi-VN"/>
        </w:rPr>
      </w:pPr>
      <w:bookmarkStart w:id="262" w:name="_Toc167833349"/>
      <w:bookmarkStart w:id="263" w:name="_Toc167885273"/>
      <w:bookmarkStart w:id="264" w:name="_Toc167889710"/>
      <w:r w:rsidRPr="001C729C">
        <w:rPr>
          <w:rFonts w:cs="Times New Roman"/>
          <w:lang w:val="vi-VN"/>
        </w:rPr>
        <w:t>Feature selection</w:t>
      </w:r>
      <w:bookmarkEnd w:id="262"/>
      <w:bookmarkEnd w:id="263"/>
      <w:bookmarkEnd w:id="264"/>
    </w:p>
    <w:p w14:paraId="18804956" w14:textId="77777777" w:rsidR="00BD76D0" w:rsidRPr="001C729C" w:rsidRDefault="00BD76D0" w:rsidP="00BD76D0">
      <w:pPr>
        <w:rPr>
          <w:rFonts w:cs="Times New Roman"/>
          <w:lang w:val="vi-VN"/>
        </w:rPr>
      </w:pPr>
      <w:r w:rsidRPr="001C729C">
        <w:rPr>
          <w:rFonts w:cs="Times New Roman"/>
          <w:lang w:val="vi-VN"/>
        </w:rPr>
        <w:t xml:space="preserve">Trong phần này, nhóm sẽ tìm các thuộc tính có thể của khóa học để đưa vào Knowledge graph. Có 4 thuộc tính của khóa học được chọn: school, teacher, concept, field. Bên cạnh đó, nhóm đã thử kiểm tra xem liệu có thể sử dụng mức độ hoàn thành khóa học dựa trên thời gian xem video của từng user hay không. Mức độ này được tính theo công thức </w:t>
      </w:r>
      <m:oMath>
        <m:f>
          <m:fPr>
            <m:ctrlPr>
              <w:rPr>
                <w:rFonts w:ascii="Cambria Math" w:hAnsi="Cambria Math" w:cs="Times New Roman"/>
                <w:i/>
                <w:lang w:val="vi-VN"/>
              </w:rPr>
            </m:ctrlPr>
          </m:fPr>
          <m:num>
            <m:r>
              <w:rPr>
                <w:rFonts w:ascii="Cambria Math" w:hAnsi="Cambria Math" w:cs="Times New Roman"/>
                <w:lang w:val="vi-VN"/>
              </w:rPr>
              <m:t>tổng thời gian xem các video của 1 khóa học của 1 người dùng</m:t>
            </m:r>
          </m:num>
          <m:den>
            <m:r>
              <w:rPr>
                <w:rFonts w:ascii="Cambria Math" w:hAnsi="Cambria Math" w:cs="Times New Roman"/>
                <w:lang w:val="vi-VN"/>
              </w:rPr>
              <m:t>tổng thời gian video của khóa học đó</m:t>
            </m:r>
          </m:den>
        </m:f>
      </m:oMath>
      <w:r w:rsidRPr="001C729C">
        <w:rPr>
          <w:rFonts w:cs="Times New Roman"/>
          <w:lang w:val="vi-VN"/>
        </w:rPr>
        <w:t>.  Tuy nhiên, lượng thông tin này rất ít. Để có được thông tin về tổng thời gian video của 1 khóa học, ta cần ánh xạ video_id sang ccid (nhiều video_id sẽ tương ứng với 1 ccid), sau đó lấy thông tin về thời gian của từng video. Nhưng đánh giá cho thấy, trong video_id-ccid.txt có đến 63% ccid không tồn tại trong video.json (file chứa thông tin thời gian video). Vì vậy, nhóm sẽ không sử dụng thông tin thời gian này để tạo đặc trưng.</w:t>
      </w:r>
    </w:p>
    <w:p w14:paraId="0C8A2B15" w14:textId="77777777" w:rsidR="00BD76D0" w:rsidRPr="001C729C" w:rsidRDefault="00BD76D0" w:rsidP="00BD76D0">
      <w:pPr>
        <w:pStyle w:val="u3"/>
        <w:rPr>
          <w:rFonts w:cs="Times New Roman"/>
          <w:lang w:val="vi-VN"/>
        </w:rPr>
      </w:pPr>
      <w:bookmarkStart w:id="265" w:name="_Toc167833350"/>
      <w:bookmarkStart w:id="266" w:name="_Toc167885274"/>
      <w:bookmarkStart w:id="267" w:name="_Toc167889711"/>
      <w:r w:rsidRPr="001C729C">
        <w:rPr>
          <w:rFonts w:cs="Times New Roman"/>
          <w:lang w:val="vi-VN"/>
        </w:rPr>
        <w:t>Data preprocessing</w:t>
      </w:r>
      <w:bookmarkEnd w:id="265"/>
      <w:bookmarkEnd w:id="266"/>
      <w:bookmarkEnd w:id="267"/>
    </w:p>
    <w:p w14:paraId="2BA37901" w14:textId="77777777" w:rsidR="00BD76D0" w:rsidRPr="001C729C" w:rsidRDefault="00BD76D0" w:rsidP="00BD76D0">
      <w:pPr>
        <w:rPr>
          <w:rFonts w:cs="Times New Roman"/>
          <w:lang w:val="vi-VN"/>
        </w:rPr>
      </w:pPr>
      <w:r w:rsidRPr="001C729C">
        <w:rPr>
          <w:rFonts w:cs="Times New Roman"/>
          <w:lang w:val="vi-VN"/>
        </w:rPr>
        <w:t xml:space="preserve">Nhóm sẽ lọc bỏ đối tượng có liên kết ít để đảm bảo đồ thị collaborative knowledge graph không bị thưa thớt, đảm bảo chất lượng của bộ dữ liệu huấn luyện, đánh giá. </w:t>
      </w:r>
    </w:p>
    <w:p w14:paraId="3965F3EE" w14:textId="77777777" w:rsidR="00BD76D0" w:rsidRPr="001C729C" w:rsidRDefault="00BD76D0" w:rsidP="00BD76D0">
      <w:pPr>
        <w:jc w:val="center"/>
        <w:rPr>
          <w:rFonts w:cs="Times New Roman"/>
          <w:lang w:val="vi-VN"/>
        </w:rPr>
      </w:pPr>
      <w:r w:rsidRPr="001C729C">
        <w:rPr>
          <w:rFonts w:cs="Times New Roman"/>
          <w:noProof/>
          <w:lang w:val="vi-VN"/>
        </w:rPr>
        <w:drawing>
          <wp:inline distT="0" distB="0" distL="0" distR="0" wp14:anchorId="1E2B4BAA" wp14:editId="7E0267E2">
            <wp:extent cx="3517371" cy="2202180"/>
            <wp:effectExtent l="0" t="0" r="6985" b="7620"/>
            <wp:docPr id="766134674" name="Picture 3" descr="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4674" name="Picture 3" descr="Diagram of a graph&#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8304" cy="2202764"/>
                    </a:xfrm>
                    <a:prstGeom prst="rect">
                      <a:avLst/>
                    </a:prstGeom>
                    <a:noFill/>
                    <a:ln>
                      <a:noFill/>
                    </a:ln>
                  </pic:spPr>
                </pic:pic>
              </a:graphicData>
            </a:graphic>
          </wp:inline>
        </w:drawing>
      </w:r>
    </w:p>
    <w:p w14:paraId="174BBFC4" w14:textId="5F26836F" w:rsidR="00BD76D0" w:rsidRPr="001C729C" w:rsidRDefault="00BD76D0" w:rsidP="00BD76D0">
      <w:pPr>
        <w:pStyle w:val="Chuthich"/>
        <w:rPr>
          <w:rFonts w:cs="Times New Roman"/>
          <w:szCs w:val="24"/>
          <w:lang w:val="vi-VN"/>
        </w:rPr>
      </w:pPr>
      <w:bookmarkStart w:id="268" w:name="_Toc167174665"/>
      <w:bookmarkStart w:id="269" w:name="_Toc167457948"/>
      <w:bookmarkStart w:id="270" w:name="_Toc167469783"/>
      <w:bookmarkStart w:id="271" w:name="_Toc167649702"/>
      <w:bookmarkStart w:id="272" w:name="_Toc167689782"/>
      <w:bookmarkStart w:id="273" w:name="_Toc167710404"/>
      <w:bookmarkStart w:id="274" w:name="_Toc167833678"/>
      <w:bookmarkStart w:id="275" w:name="_Toc167833826"/>
      <w:bookmarkStart w:id="276" w:name="_Toc167885230"/>
      <w:bookmarkStart w:id="277" w:name="_Toc167886227"/>
      <w:bookmarkStart w:id="278" w:name="_Toc167886515"/>
      <w:bookmarkStart w:id="279" w:name="_Toc167889624"/>
      <w:r w:rsidRPr="001C729C">
        <w:rPr>
          <w:rFonts w:cs="Times New Roman"/>
          <w:szCs w:val="24"/>
        </w:rPr>
        <w:t xml:space="preserve">Hình </w:t>
      </w:r>
      <w:r w:rsidR="00AF41E1" w:rsidRPr="001C729C">
        <w:rPr>
          <w:rFonts w:cs="Times New Roman"/>
          <w:szCs w:val="24"/>
        </w:rPr>
        <w:fldChar w:fldCharType="begin"/>
      </w:r>
      <w:r w:rsidR="00AF41E1" w:rsidRPr="001C729C">
        <w:rPr>
          <w:rFonts w:cs="Times New Roman"/>
          <w:szCs w:val="24"/>
        </w:rPr>
        <w:instrText xml:space="preserve"> STYLEREF 1 \s </w:instrText>
      </w:r>
      <w:r w:rsidR="00AF41E1" w:rsidRPr="001C729C">
        <w:rPr>
          <w:rFonts w:cs="Times New Roman"/>
          <w:szCs w:val="24"/>
        </w:rPr>
        <w:fldChar w:fldCharType="separate"/>
      </w:r>
      <w:r w:rsidR="008D7313">
        <w:rPr>
          <w:rFonts w:cs="Times New Roman"/>
          <w:noProof/>
          <w:szCs w:val="24"/>
        </w:rPr>
        <w:t>2</w:t>
      </w:r>
      <w:r w:rsidR="00AF41E1" w:rsidRPr="001C729C">
        <w:rPr>
          <w:rFonts w:cs="Times New Roman"/>
          <w:szCs w:val="24"/>
        </w:rPr>
        <w:fldChar w:fldCharType="end"/>
      </w:r>
      <w:r w:rsidR="00AF41E1" w:rsidRPr="001C729C">
        <w:rPr>
          <w:rFonts w:cs="Times New Roman"/>
          <w:szCs w:val="24"/>
        </w:rPr>
        <w:t>.</w:t>
      </w:r>
      <w:r w:rsidR="00AF41E1" w:rsidRPr="001C729C">
        <w:rPr>
          <w:rFonts w:cs="Times New Roman"/>
          <w:szCs w:val="24"/>
        </w:rPr>
        <w:fldChar w:fldCharType="begin"/>
      </w:r>
      <w:r w:rsidR="00AF41E1" w:rsidRPr="001C729C">
        <w:rPr>
          <w:rFonts w:cs="Times New Roman"/>
          <w:szCs w:val="24"/>
        </w:rPr>
        <w:instrText xml:space="preserve"> SEQ Hình \* ARABIC \s 1 </w:instrText>
      </w:r>
      <w:r w:rsidR="00AF41E1" w:rsidRPr="001C729C">
        <w:rPr>
          <w:rFonts w:cs="Times New Roman"/>
          <w:szCs w:val="24"/>
        </w:rPr>
        <w:fldChar w:fldCharType="separate"/>
      </w:r>
      <w:r w:rsidR="008D7313">
        <w:rPr>
          <w:rFonts w:cs="Times New Roman"/>
          <w:noProof/>
          <w:szCs w:val="24"/>
        </w:rPr>
        <w:t>27</w:t>
      </w:r>
      <w:r w:rsidR="00AF41E1" w:rsidRPr="001C729C">
        <w:rPr>
          <w:rFonts w:cs="Times New Roman"/>
          <w:szCs w:val="24"/>
        </w:rPr>
        <w:fldChar w:fldCharType="end"/>
      </w:r>
      <w:r w:rsidRPr="001C729C">
        <w:rPr>
          <w:rFonts w:cs="Times New Roman"/>
          <w:szCs w:val="24"/>
          <w:lang w:val="vi-VN"/>
        </w:rPr>
        <w:t xml:space="preserve"> Sơ đồ phân rã của quy trình tiền xử lý dữ liệu</w:t>
      </w:r>
      <w:bookmarkEnd w:id="268"/>
      <w:bookmarkEnd w:id="269"/>
      <w:bookmarkEnd w:id="270"/>
      <w:bookmarkEnd w:id="271"/>
      <w:bookmarkEnd w:id="272"/>
      <w:bookmarkEnd w:id="273"/>
      <w:bookmarkEnd w:id="274"/>
      <w:bookmarkEnd w:id="275"/>
      <w:bookmarkEnd w:id="276"/>
      <w:bookmarkEnd w:id="277"/>
      <w:bookmarkEnd w:id="278"/>
      <w:bookmarkEnd w:id="279"/>
    </w:p>
    <w:p w14:paraId="50086E8F" w14:textId="77777777" w:rsidR="00BD76D0" w:rsidRPr="001C729C" w:rsidRDefault="00BD76D0" w:rsidP="00BD76D0">
      <w:pPr>
        <w:rPr>
          <w:rFonts w:cs="Times New Roman"/>
          <w:lang w:val="vi-VN"/>
        </w:rPr>
      </w:pPr>
      <w:r w:rsidRPr="001C729C">
        <w:rPr>
          <w:rFonts w:cs="Times New Roman"/>
          <w:lang w:val="vi-VN"/>
        </w:rPr>
        <w:t xml:space="preserve">Đối với user-course bipartite (interaction) graph, nhóm sử dụng 5-core filtering, nghĩa là sẽ lọc bỏ những user đăng ký ít hơn 5 khóa học và những khóa học được đăng ký </w:t>
      </w:r>
      <w:r w:rsidRPr="001C729C">
        <w:rPr>
          <w:rFonts w:cs="Times New Roman"/>
        </w:rPr>
        <w:t xml:space="preserve">bởi </w:t>
      </w:r>
      <w:r w:rsidRPr="001C729C">
        <w:rPr>
          <w:rFonts w:cs="Times New Roman"/>
          <w:lang w:val="vi-VN"/>
        </w:rPr>
        <w:t>ít hơn 5 user. Sau khi lọc, số lượng liên kết trong đồ thị đã giảm từ 11523022 xuống 7470942; số lượng user, khóa học còn lại lần lượt là 373351, 3118. Nhưng do không đủ tài nguyên tính toán, nhóm sẽ chỉ giữ lại 100000 user ngẫu nhiên rồi lọc lại như trên. Kết quả cuối cùng như bảng sau:</w:t>
      </w:r>
    </w:p>
    <w:tbl>
      <w:tblPr>
        <w:tblStyle w:val="LiBang"/>
        <w:tblW w:w="0" w:type="auto"/>
        <w:tblInd w:w="1309" w:type="dxa"/>
        <w:tblLook w:val="04A0" w:firstRow="1" w:lastRow="0" w:firstColumn="1" w:lastColumn="0" w:noHBand="0" w:noVBand="1"/>
      </w:tblPr>
      <w:tblGrid>
        <w:gridCol w:w="3150"/>
        <w:gridCol w:w="2160"/>
      </w:tblGrid>
      <w:tr w:rsidR="00BD76D0" w:rsidRPr="001C729C" w14:paraId="6F5FB4E2" w14:textId="77777777" w:rsidTr="008177DA">
        <w:tc>
          <w:tcPr>
            <w:tcW w:w="3150" w:type="dxa"/>
          </w:tcPr>
          <w:p w14:paraId="6E86522B" w14:textId="77777777" w:rsidR="00BD76D0" w:rsidRPr="001C729C" w:rsidRDefault="00BD76D0" w:rsidP="008177DA">
            <w:pPr>
              <w:jc w:val="center"/>
              <w:rPr>
                <w:rFonts w:cs="Times New Roman"/>
                <w:lang w:val="vi-VN"/>
              </w:rPr>
            </w:pPr>
          </w:p>
        </w:tc>
        <w:tc>
          <w:tcPr>
            <w:tcW w:w="2160" w:type="dxa"/>
          </w:tcPr>
          <w:p w14:paraId="320B1CE1" w14:textId="77777777" w:rsidR="00BD76D0" w:rsidRPr="001C729C" w:rsidRDefault="00BD76D0" w:rsidP="008177DA">
            <w:pPr>
              <w:jc w:val="center"/>
              <w:rPr>
                <w:rFonts w:cs="Times New Roman"/>
                <w:lang w:val="vi-VN"/>
              </w:rPr>
            </w:pPr>
            <w:r w:rsidRPr="001C729C">
              <w:rPr>
                <w:rFonts w:cs="Times New Roman"/>
                <w:lang w:val="vi-VN"/>
              </w:rPr>
              <w:t>Số lượng</w:t>
            </w:r>
          </w:p>
        </w:tc>
      </w:tr>
      <w:tr w:rsidR="00BD76D0" w:rsidRPr="001C729C" w14:paraId="0194F7B7" w14:textId="77777777" w:rsidTr="008177DA">
        <w:tc>
          <w:tcPr>
            <w:tcW w:w="3150" w:type="dxa"/>
          </w:tcPr>
          <w:p w14:paraId="45AB3770" w14:textId="77777777" w:rsidR="00BD76D0" w:rsidRPr="001C729C" w:rsidRDefault="00BD76D0" w:rsidP="008177DA">
            <w:pPr>
              <w:jc w:val="center"/>
              <w:rPr>
                <w:rFonts w:cs="Times New Roman"/>
                <w:lang w:val="vi-VN"/>
              </w:rPr>
            </w:pPr>
            <w:r w:rsidRPr="001C729C">
              <w:rPr>
                <w:rFonts w:cs="Times New Roman"/>
                <w:lang w:val="vi-VN"/>
              </w:rPr>
              <w:t>User-course interactions</w:t>
            </w:r>
          </w:p>
        </w:tc>
        <w:tc>
          <w:tcPr>
            <w:tcW w:w="2160" w:type="dxa"/>
          </w:tcPr>
          <w:p w14:paraId="547AAEE9" w14:textId="77777777" w:rsidR="00BD76D0" w:rsidRPr="001C729C" w:rsidRDefault="00BD76D0" w:rsidP="008177DA">
            <w:pPr>
              <w:jc w:val="center"/>
              <w:rPr>
                <w:rFonts w:cs="Times New Roman"/>
                <w:lang w:val="vi-VN"/>
              </w:rPr>
            </w:pPr>
            <w:r w:rsidRPr="001C729C">
              <w:rPr>
                <w:rFonts w:cs="Times New Roman"/>
                <w:lang w:val="vi-VN"/>
              </w:rPr>
              <w:t>1992150</w:t>
            </w:r>
          </w:p>
        </w:tc>
      </w:tr>
      <w:tr w:rsidR="00BD76D0" w:rsidRPr="001C729C" w14:paraId="0BF373FD" w14:textId="77777777" w:rsidTr="008177DA">
        <w:tc>
          <w:tcPr>
            <w:tcW w:w="3150" w:type="dxa"/>
          </w:tcPr>
          <w:p w14:paraId="4AEFDD81" w14:textId="77777777" w:rsidR="00BD76D0" w:rsidRPr="001C729C" w:rsidRDefault="00BD76D0" w:rsidP="008177DA">
            <w:pPr>
              <w:jc w:val="center"/>
              <w:rPr>
                <w:rFonts w:cs="Times New Roman"/>
                <w:lang w:val="vi-VN"/>
              </w:rPr>
            </w:pPr>
            <w:r w:rsidRPr="001C729C">
              <w:rPr>
                <w:rFonts w:cs="Times New Roman"/>
                <w:lang w:val="vi-VN"/>
              </w:rPr>
              <w:t>Users</w:t>
            </w:r>
          </w:p>
        </w:tc>
        <w:tc>
          <w:tcPr>
            <w:tcW w:w="2160" w:type="dxa"/>
          </w:tcPr>
          <w:p w14:paraId="6F117647" w14:textId="77777777" w:rsidR="00BD76D0" w:rsidRPr="001C729C" w:rsidRDefault="00BD76D0" w:rsidP="008177DA">
            <w:pPr>
              <w:jc w:val="center"/>
              <w:rPr>
                <w:rFonts w:cs="Times New Roman"/>
                <w:lang w:val="vi-VN"/>
              </w:rPr>
            </w:pPr>
            <w:r w:rsidRPr="001C729C">
              <w:rPr>
                <w:rFonts w:cs="Times New Roman"/>
                <w:lang w:val="vi-VN"/>
              </w:rPr>
              <w:t>99969</w:t>
            </w:r>
          </w:p>
        </w:tc>
      </w:tr>
      <w:tr w:rsidR="00BD76D0" w:rsidRPr="001C729C" w14:paraId="7FEC67A9" w14:textId="77777777" w:rsidTr="008177DA">
        <w:tc>
          <w:tcPr>
            <w:tcW w:w="3150" w:type="dxa"/>
          </w:tcPr>
          <w:p w14:paraId="15B55D7F" w14:textId="77777777" w:rsidR="00BD76D0" w:rsidRPr="001C729C" w:rsidRDefault="00BD76D0" w:rsidP="008177DA">
            <w:pPr>
              <w:jc w:val="center"/>
              <w:rPr>
                <w:rFonts w:cs="Times New Roman"/>
                <w:lang w:val="vi-VN"/>
              </w:rPr>
            </w:pPr>
            <w:r w:rsidRPr="001C729C">
              <w:rPr>
                <w:rFonts w:cs="Times New Roman"/>
                <w:lang w:val="vi-VN"/>
              </w:rPr>
              <w:t>Courses</w:t>
            </w:r>
          </w:p>
        </w:tc>
        <w:tc>
          <w:tcPr>
            <w:tcW w:w="2160" w:type="dxa"/>
          </w:tcPr>
          <w:p w14:paraId="69D08788" w14:textId="77777777" w:rsidR="00BD76D0" w:rsidRPr="001C729C" w:rsidRDefault="00BD76D0" w:rsidP="008177DA">
            <w:pPr>
              <w:keepNext/>
              <w:jc w:val="center"/>
              <w:rPr>
                <w:rFonts w:cs="Times New Roman"/>
                <w:lang w:val="vi-VN"/>
              </w:rPr>
            </w:pPr>
            <w:r w:rsidRPr="001C729C">
              <w:rPr>
                <w:rFonts w:cs="Times New Roman"/>
                <w:lang w:val="vi-VN"/>
              </w:rPr>
              <w:t>2831</w:t>
            </w:r>
          </w:p>
        </w:tc>
      </w:tr>
    </w:tbl>
    <w:p w14:paraId="2B51B6E1" w14:textId="71FE93AA" w:rsidR="00BD76D0" w:rsidRPr="001C729C" w:rsidRDefault="00BD76D0" w:rsidP="00BD76D0">
      <w:pPr>
        <w:pStyle w:val="Chuthich"/>
        <w:rPr>
          <w:rFonts w:cs="Times New Roman"/>
        </w:rPr>
      </w:pPr>
      <w:bookmarkStart w:id="280" w:name="_Toc167833554"/>
      <w:bookmarkStart w:id="281" w:name="_Toc167886260"/>
      <w:bookmarkStart w:id="282" w:name="_Toc167886534"/>
      <w:bookmarkStart w:id="283" w:name="_Toc167889643"/>
      <w:r w:rsidRPr="001C729C">
        <w:rPr>
          <w:rFonts w:cs="Times New Roman"/>
        </w:rPr>
        <w:t xml:space="preserve">Bảng </w:t>
      </w:r>
      <w:r w:rsidRPr="001C729C">
        <w:rPr>
          <w:rFonts w:cs="Times New Roman"/>
        </w:rPr>
        <w:fldChar w:fldCharType="begin"/>
      </w:r>
      <w:r w:rsidRPr="001C729C">
        <w:rPr>
          <w:rFonts w:cs="Times New Roman"/>
        </w:rPr>
        <w:instrText xml:space="preserve"> STYLEREF 1 \s </w:instrText>
      </w:r>
      <w:r w:rsidRPr="001C729C">
        <w:rPr>
          <w:rFonts w:cs="Times New Roman"/>
        </w:rPr>
        <w:fldChar w:fldCharType="separate"/>
      </w:r>
      <w:r w:rsidR="008D7313">
        <w:rPr>
          <w:rFonts w:cs="Times New Roman"/>
          <w:noProof/>
        </w:rPr>
        <w:t>2</w:t>
      </w:r>
      <w:r w:rsidRPr="001C729C">
        <w:rPr>
          <w:rFonts w:cs="Times New Roman"/>
        </w:rPr>
        <w:fldChar w:fldCharType="end"/>
      </w:r>
      <w:r w:rsidRPr="001C729C">
        <w:rPr>
          <w:rFonts w:cs="Times New Roman"/>
        </w:rPr>
        <w:t>.</w:t>
      </w:r>
      <w:r w:rsidRPr="001C729C">
        <w:rPr>
          <w:rFonts w:cs="Times New Roman"/>
        </w:rPr>
        <w:fldChar w:fldCharType="begin"/>
      </w:r>
      <w:r w:rsidRPr="001C729C">
        <w:rPr>
          <w:rFonts w:cs="Times New Roman"/>
        </w:rPr>
        <w:instrText xml:space="preserve"> SEQ Bảng \* ARABIC \s 1 </w:instrText>
      </w:r>
      <w:r w:rsidRPr="001C729C">
        <w:rPr>
          <w:rFonts w:cs="Times New Roman"/>
        </w:rPr>
        <w:fldChar w:fldCharType="separate"/>
      </w:r>
      <w:r w:rsidR="008D7313">
        <w:rPr>
          <w:rFonts w:cs="Times New Roman"/>
          <w:noProof/>
        </w:rPr>
        <w:t>1</w:t>
      </w:r>
      <w:r w:rsidRPr="001C729C">
        <w:rPr>
          <w:rFonts w:cs="Times New Roman"/>
        </w:rPr>
        <w:fldChar w:fldCharType="end"/>
      </w:r>
      <w:r w:rsidRPr="001C729C">
        <w:rPr>
          <w:rFonts w:cs="Times New Roman"/>
          <w:lang w:val="vi-VN"/>
        </w:rPr>
        <w:t xml:space="preserve"> Bảng thống kê số lượng của từng thực thể sau khi xử lý dữ liệu</w:t>
      </w:r>
      <w:bookmarkEnd w:id="280"/>
      <w:bookmarkEnd w:id="281"/>
      <w:bookmarkEnd w:id="282"/>
      <w:bookmarkEnd w:id="283"/>
    </w:p>
    <w:p w14:paraId="78E1B292" w14:textId="77777777" w:rsidR="00BD76D0" w:rsidRPr="001C729C" w:rsidRDefault="00BD76D0" w:rsidP="00BD76D0">
      <w:pPr>
        <w:rPr>
          <w:rFonts w:cs="Times New Roman"/>
          <w:lang w:val="vi-VN"/>
        </w:rPr>
      </w:pPr>
      <w:r w:rsidRPr="001C729C">
        <w:rPr>
          <w:rFonts w:cs="Times New Roman"/>
          <w:lang w:val="vi-VN"/>
        </w:rPr>
        <w:t>Đối với Knowledge graph, nhóm lọc bỏ những entity có số lượng triplet (course, relation, entitity) ít hơn 5 và những relation có số lượng triplet ít hơn 10. Kết quả cuối như bảng sau:</w:t>
      </w:r>
    </w:p>
    <w:tbl>
      <w:tblPr>
        <w:tblStyle w:val="LiBang"/>
        <w:tblW w:w="7105" w:type="dxa"/>
        <w:tblInd w:w="834" w:type="dxa"/>
        <w:tblLook w:val="04A0" w:firstRow="1" w:lastRow="0" w:firstColumn="1" w:lastColumn="0" w:noHBand="0" w:noVBand="1"/>
      </w:tblPr>
      <w:tblGrid>
        <w:gridCol w:w="2335"/>
        <w:gridCol w:w="2070"/>
        <w:gridCol w:w="2700"/>
      </w:tblGrid>
      <w:tr w:rsidR="00BD76D0" w:rsidRPr="001C729C" w14:paraId="2067AD38" w14:textId="77777777" w:rsidTr="008177DA">
        <w:tc>
          <w:tcPr>
            <w:tcW w:w="2335" w:type="dxa"/>
            <w:shd w:val="clear" w:color="auto" w:fill="00B0F0"/>
          </w:tcPr>
          <w:p w14:paraId="058C8D45" w14:textId="77777777" w:rsidR="00BD76D0" w:rsidRPr="001C729C" w:rsidRDefault="00BD76D0" w:rsidP="008177DA">
            <w:pPr>
              <w:jc w:val="center"/>
              <w:rPr>
                <w:rFonts w:cs="Times New Roman"/>
                <w:color w:val="FFFFFF" w:themeColor="background1"/>
                <w:lang w:val="vi-VN"/>
              </w:rPr>
            </w:pPr>
            <w:r w:rsidRPr="001C729C">
              <w:rPr>
                <w:rFonts w:cs="Times New Roman"/>
                <w:color w:val="FFFFFF" w:themeColor="background1"/>
                <w:lang w:val="vi-VN"/>
              </w:rPr>
              <w:t>Relation</w:t>
            </w:r>
          </w:p>
        </w:tc>
        <w:tc>
          <w:tcPr>
            <w:tcW w:w="2070" w:type="dxa"/>
            <w:shd w:val="clear" w:color="auto" w:fill="00B0F0"/>
          </w:tcPr>
          <w:p w14:paraId="7C1437DA" w14:textId="77777777" w:rsidR="00BD76D0" w:rsidRPr="001C729C" w:rsidRDefault="00BD76D0" w:rsidP="008177DA">
            <w:pPr>
              <w:jc w:val="center"/>
              <w:rPr>
                <w:rFonts w:cs="Times New Roman"/>
                <w:color w:val="FFFFFF" w:themeColor="background1"/>
                <w:lang w:val="vi-VN"/>
              </w:rPr>
            </w:pPr>
            <w:r w:rsidRPr="001C729C">
              <w:rPr>
                <w:rFonts w:cs="Times New Roman"/>
                <w:color w:val="FFFFFF" w:themeColor="background1"/>
                <w:lang w:val="vi-VN"/>
              </w:rPr>
              <w:t># of triplets</w:t>
            </w:r>
          </w:p>
        </w:tc>
        <w:tc>
          <w:tcPr>
            <w:tcW w:w="2700" w:type="dxa"/>
            <w:shd w:val="clear" w:color="auto" w:fill="00B0F0"/>
          </w:tcPr>
          <w:p w14:paraId="2EAF9158" w14:textId="77777777" w:rsidR="00BD76D0" w:rsidRPr="001C729C" w:rsidRDefault="00BD76D0" w:rsidP="008177DA">
            <w:pPr>
              <w:jc w:val="center"/>
              <w:rPr>
                <w:rFonts w:cs="Times New Roman"/>
                <w:color w:val="FFFFFF" w:themeColor="background1"/>
                <w:lang w:val="vi-VN"/>
              </w:rPr>
            </w:pPr>
            <w:r w:rsidRPr="001C729C">
              <w:rPr>
                <w:rFonts w:cs="Times New Roman"/>
                <w:color w:val="FFFFFF" w:themeColor="background1"/>
                <w:lang w:val="vi-VN"/>
              </w:rPr>
              <w:t># of unique entities</w:t>
            </w:r>
          </w:p>
        </w:tc>
      </w:tr>
      <w:tr w:rsidR="00BD76D0" w:rsidRPr="001C729C" w14:paraId="28822777" w14:textId="77777777" w:rsidTr="008177DA">
        <w:tc>
          <w:tcPr>
            <w:tcW w:w="2335" w:type="dxa"/>
          </w:tcPr>
          <w:p w14:paraId="446D056D" w14:textId="77777777" w:rsidR="00BD76D0" w:rsidRPr="001C729C" w:rsidRDefault="00BD76D0" w:rsidP="008177DA">
            <w:pPr>
              <w:jc w:val="center"/>
              <w:rPr>
                <w:rFonts w:cs="Times New Roman"/>
                <w:lang w:val="vi-VN"/>
              </w:rPr>
            </w:pPr>
            <w:r w:rsidRPr="001C729C">
              <w:rPr>
                <w:rFonts w:cs="Times New Roman"/>
                <w:lang w:val="vi-VN"/>
              </w:rPr>
              <w:t>course.school</w:t>
            </w:r>
          </w:p>
        </w:tc>
        <w:tc>
          <w:tcPr>
            <w:tcW w:w="2070" w:type="dxa"/>
          </w:tcPr>
          <w:p w14:paraId="2575F666" w14:textId="77777777" w:rsidR="00BD76D0" w:rsidRPr="001C729C" w:rsidRDefault="00BD76D0" w:rsidP="008177DA">
            <w:pPr>
              <w:jc w:val="center"/>
              <w:rPr>
                <w:rFonts w:cs="Times New Roman"/>
                <w:lang w:val="vi-VN"/>
              </w:rPr>
            </w:pPr>
            <w:r w:rsidRPr="001C729C">
              <w:rPr>
                <w:rFonts w:cs="Times New Roman"/>
                <w:color w:val="212121"/>
                <w:shd w:val="clear" w:color="auto" w:fill="FFFFFF"/>
              </w:rPr>
              <w:t>2296</w:t>
            </w:r>
          </w:p>
        </w:tc>
        <w:tc>
          <w:tcPr>
            <w:tcW w:w="2700" w:type="dxa"/>
          </w:tcPr>
          <w:p w14:paraId="397A6BB1" w14:textId="77777777" w:rsidR="00BD76D0" w:rsidRPr="001C729C" w:rsidRDefault="00BD76D0" w:rsidP="008177DA">
            <w:pPr>
              <w:jc w:val="center"/>
              <w:rPr>
                <w:rFonts w:cs="Times New Roman"/>
                <w:lang w:val="vi-VN"/>
              </w:rPr>
            </w:pPr>
            <w:r w:rsidRPr="001C729C">
              <w:rPr>
                <w:rFonts w:cs="Times New Roman"/>
                <w:color w:val="212121"/>
                <w:shd w:val="clear" w:color="auto" w:fill="FFFFFF"/>
              </w:rPr>
              <w:t>144</w:t>
            </w:r>
          </w:p>
        </w:tc>
      </w:tr>
      <w:tr w:rsidR="00BD76D0" w:rsidRPr="001C729C" w14:paraId="42077E7C" w14:textId="77777777" w:rsidTr="008177DA">
        <w:tc>
          <w:tcPr>
            <w:tcW w:w="2335" w:type="dxa"/>
          </w:tcPr>
          <w:p w14:paraId="2430C29E" w14:textId="77777777" w:rsidR="00BD76D0" w:rsidRPr="001C729C" w:rsidRDefault="00BD76D0" w:rsidP="008177DA">
            <w:pPr>
              <w:jc w:val="center"/>
              <w:rPr>
                <w:rFonts w:cs="Times New Roman"/>
                <w:lang w:val="vi-VN"/>
              </w:rPr>
            </w:pPr>
            <w:r w:rsidRPr="001C729C">
              <w:rPr>
                <w:rFonts w:cs="Times New Roman"/>
                <w:lang w:val="vi-VN"/>
              </w:rPr>
              <w:t>course.concept</w:t>
            </w:r>
          </w:p>
        </w:tc>
        <w:tc>
          <w:tcPr>
            <w:tcW w:w="2070" w:type="dxa"/>
          </w:tcPr>
          <w:p w14:paraId="7DA6FEB0" w14:textId="77777777" w:rsidR="00BD76D0" w:rsidRPr="001C729C" w:rsidRDefault="00BD76D0" w:rsidP="008177DA">
            <w:pPr>
              <w:jc w:val="center"/>
              <w:rPr>
                <w:rFonts w:cs="Times New Roman"/>
                <w:lang w:val="vi-VN"/>
              </w:rPr>
            </w:pPr>
            <w:r w:rsidRPr="001C729C">
              <w:rPr>
                <w:rFonts w:cs="Times New Roman"/>
                <w:color w:val="212121"/>
                <w:shd w:val="clear" w:color="auto" w:fill="FFFFFF"/>
              </w:rPr>
              <w:t>63680</w:t>
            </w:r>
          </w:p>
        </w:tc>
        <w:tc>
          <w:tcPr>
            <w:tcW w:w="2700" w:type="dxa"/>
          </w:tcPr>
          <w:p w14:paraId="0A85973C" w14:textId="77777777" w:rsidR="00BD76D0" w:rsidRPr="001C729C" w:rsidRDefault="00BD76D0" w:rsidP="008177DA">
            <w:pPr>
              <w:jc w:val="center"/>
              <w:rPr>
                <w:rFonts w:cs="Times New Roman"/>
                <w:lang w:val="vi-VN"/>
              </w:rPr>
            </w:pPr>
            <w:r w:rsidRPr="001C729C">
              <w:rPr>
                <w:rFonts w:cs="Times New Roman"/>
                <w:color w:val="212121"/>
                <w:shd w:val="clear" w:color="auto" w:fill="FFFFFF"/>
              </w:rPr>
              <w:t>7162</w:t>
            </w:r>
          </w:p>
        </w:tc>
      </w:tr>
      <w:tr w:rsidR="00BD76D0" w:rsidRPr="001C729C" w14:paraId="0A1331F4" w14:textId="77777777" w:rsidTr="008177DA">
        <w:tc>
          <w:tcPr>
            <w:tcW w:w="2335" w:type="dxa"/>
          </w:tcPr>
          <w:p w14:paraId="348C42E6" w14:textId="77777777" w:rsidR="00BD76D0" w:rsidRPr="001C729C" w:rsidRDefault="00BD76D0" w:rsidP="008177DA">
            <w:pPr>
              <w:jc w:val="center"/>
              <w:rPr>
                <w:rFonts w:cs="Times New Roman"/>
                <w:lang w:val="vi-VN"/>
              </w:rPr>
            </w:pPr>
            <w:r w:rsidRPr="001C729C">
              <w:rPr>
                <w:rFonts w:cs="Times New Roman"/>
                <w:lang w:val="vi-VN"/>
              </w:rPr>
              <w:t>course.teacher</w:t>
            </w:r>
          </w:p>
        </w:tc>
        <w:tc>
          <w:tcPr>
            <w:tcW w:w="2070" w:type="dxa"/>
          </w:tcPr>
          <w:p w14:paraId="03EF41F5" w14:textId="77777777" w:rsidR="00BD76D0" w:rsidRPr="001C729C" w:rsidRDefault="00BD76D0" w:rsidP="008177DA">
            <w:pPr>
              <w:jc w:val="center"/>
              <w:rPr>
                <w:rFonts w:cs="Times New Roman"/>
                <w:lang w:val="vi-VN"/>
              </w:rPr>
            </w:pPr>
            <w:r w:rsidRPr="001C729C">
              <w:rPr>
                <w:rFonts w:cs="Times New Roman"/>
                <w:color w:val="212121"/>
                <w:shd w:val="clear" w:color="auto" w:fill="FFFFFF"/>
              </w:rPr>
              <w:t>262</w:t>
            </w:r>
          </w:p>
        </w:tc>
        <w:tc>
          <w:tcPr>
            <w:tcW w:w="2700" w:type="dxa"/>
          </w:tcPr>
          <w:p w14:paraId="0CC203A9" w14:textId="77777777" w:rsidR="00BD76D0" w:rsidRPr="001C729C" w:rsidRDefault="00BD76D0" w:rsidP="008177DA">
            <w:pPr>
              <w:jc w:val="center"/>
              <w:rPr>
                <w:rFonts w:cs="Times New Roman"/>
                <w:lang w:val="vi-VN"/>
              </w:rPr>
            </w:pPr>
            <w:r w:rsidRPr="001C729C">
              <w:rPr>
                <w:rFonts w:cs="Times New Roman"/>
                <w:color w:val="212121"/>
                <w:shd w:val="clear" w:color="auto" w:fill="FFFFFF"/>
              </w:rPr>
              <w:t>40</w:t>
            </w:r>
          </w:p>
        </w:tc>
      </w:tr>
      <w:tr w:rsidR="00BD76D0" w:rsidRPr="001C729C" w14:paraId="0EB5E1A7" w14:textId="77777777" w:rsidTr="008177DA">
        <w:tc>
          <w:tcPr>
            <w:tcW w:w="2335" w:type="dxa"/>
          </w:tcPr>
          <w:p w14:paraId="1D702307" w14:textId="77777777" w:rsidR="00BD76D0" w:rsidRPr="001C729C" w:rsidRDefault="00BD76D0" w:rsidP="008177DA">
            <w:pPr>
              <w:jc w:val="center"/>
              <w:rPr>
                <w:rFonts w:cs="Times New Roman"/>
                <w:lang w:val="vi-VN"/>
              </w:rPr>
            </w:pPr>
            <w:r w:rsidRPr="001C729C">
              <w:rPr>
                <w:rFonts w:cs="Times New Roman"/>
                <w:lang w:val="vi-VN"/>
              </w:rPr>
              <w:t>course.field</w:t>
            </w:r>
          </w:p>
        </w:tc>
        <w:tc>
          <w:tcPr>
            <w:tcW w:w="2070" w:type="dxa"/>
          </w:tcPr>
          <w:p w14:paraId="71FC7EA9" w14:textId="77777777" w:rsidR="00BD76D0" w:rsidRPr="001C729C" w:rsidRDefault="00BD76D0" w:rsidP="008177DA">
            <w:pPr>
              <w:jc w:val="center"/>
              <w:rPr>
                <w:rFonts w:cs="Times New Roman"/>
                <w:lang w:val="vi-VN"/>
              </w:rPr>
            </w:pPr>
            <w:r w:rsidRPr="001C729C">
              <w:rPr>
                <w:rFonts w:cs="Times New Roman"/>
                <w:color w:val="212121"/>
                <w:shd w:val="clear" w:color="auto" w:fill="FFFFFF"/>
              </w:rPr>
              <w:t>471</w:t>
            </w:r>
          </w:p>
        </w:tc>
        <w:tc>
          <w:tcPr>
            <w:tcW w:w="2700" w:type="dxa"/>
          </w:tcPr>
          <w:p w14:paraId="7E93FF4B" w14:textId="77777777" w:rsidR="00BD76D0" w:rsidRPr="001C729C" w:rsidRDefault="00BD76D0" w:rsidP="008177DA">
            <w:pPr>
              <w:jc w:val="center"/>
              <w:rPr>
                <w:rFonts w:cs="Times New Roman"/>
                <w:lang w:val="vi-VN"/>
              </w:rPr>
            </w:pPr>
            <w:r w:rsidRPr="001C729C">
              <w:rPr>
                <w:rFonts w:cs="Times New Roman"/>
                <w:color w:val="212121"/>
                <w:shd w:val="clear" w:color="auto" w:fill="FFFFFF"/>
              </w:rPr>
              <w:t>41</w:t>
            </w:r>
          </w:p>
        </w:tc>
      </w:tr>
      <w:tr w:rsidR="00BD76D0" w:rsidRPr="001C729C" w14:paraId="4D5E576F" w14:textId="77777777" w:rsidTr="008177DA">
        <w:tc>
          <w:tcPr>
            <w:tcW w:w="2335" w:type="dxa"/>
          </w:tcPr>
          <w:p w14:paraId="729E6B74" w14:textId="77777777" w:rsidR="00BD76D0" w:rsidRPr="001C729C" w:rsidRDefault="00BD76D0" w:rsidP="008177DA">
            <w:pPr>
              <w:jc w:val="center"/>
              <w:rPr>
                <w:rFonts w:cs="Times New Roman"/>
                <w:color w:val="FF0000"/>
                <w:lang w:val="vi-VN"/>
              </w:rPr>
            </w:pPr>
            <w:r w:rsidRPr="001C729C">
              <w:rPr>
                <w:rFonts w:cs="Times New Roman"/>
                <w:color w:val="FF0000"/>
                <w:lang w:val="vi-VN"/>
              </w:rPr>
              <w:t>Tổng</w:t>
            </w:r>
          </w:p>
        </w:tc>
        <w:tc>
          <w:tcPr>
            <w:tcW w:w="2070" w:type="dxa"/>
          </w:tcPr>
          <w:p w14:paraId="428D2C4A" w14:textId="77777777" w:rsidR="00BD76D0" w:rsidRPr="001C729C" w:rsidRDefault="00BD76D0" w:rsidP="008177DA">
            <w:pPr>
              <w:jc w:val="center"/>
              <w:rPr>
                <w:rFonts w:cs="Times New Roman"/>
                <w:color w:val="FF0000"/>
                <w:lang w:val="vi-VN"/>
              </w:rPr>
            </w:pPr>
            <w:r w:rsidRPr="001C729C">
              <w:rPr>
                <w:rFonts w:cs="Times New Roman"/>
                <w:color w:val="FF0000"/>
                <w:shd w:val="clear" w:color="auto" w:fill="FFFFFF"/>
              </w:rPr>
              <w:t>66709</w:t>
            </w:r>
          </w:p>
        </w:tc>
        <w:tc>
          <w:tcPr>
            <w:tcW w:w="2700" w:type="dxa"/>
          </w:tcPr>
          <w:p w14:paraId="3CE8E322" w14:textId="77777777" w:rsidR="00BD76D0" w:rsidRPr="001C729C" w:rsidRDefault="00BD76D0" w:rsidP="008177DA">
            <w:pPr>
              <w:jc w:val="center"/>
              <w:rPr>
                <w:rFonts w:cs="Times New Roman"/>
                <w:color w:val="FF0000"/>
                <w:lang w:val="vi-VN"/>
              </w:rPr>
            </w:pPr>
            <w:r w:rsidRPr="001C729C">
              <w:rPr>
                <w:rFonts w:cs="Times New Roman"/>
                <w:color w:val="FF0000"/>
                <w:shd w:val="clear" w:color="auto" w:fill="FFFFFF"/>
              </w:rPr>
              <w:t>7387</w:t>
            </w:r>
          </w:p>
        </w:tc>
      </w:tr>
    </w:tbl>
    <w:p w14:paraId="374D0D20" w14:textId="421C1322" w:rsidR="00BD76D0" w:rsidRPr="001C729C" w:rsidRDefault="00BD76D0" w:rsidP="00BD76D0">
      <w:pPr>
        <w:pStyle w:val="Chuthich"/>
        <w:rPr>
          <w:rFonts w:cs="Times New Roman"/>
          <w:szCs w:val="24"/>
          <w:lang w:val="vi-VN"/>
        </w:rPr>
      </w:pPr>
      <w:bookmarkStart w:id="284" w:name="_Ref167884479"/>
      <w:bookmarkStart w:id="285" w:name="_Toc167171614"/>
      <w:bookmarkStart w:id="286" w:name="_Toc167833555"/>
      <w:bookmarkStart w:id="287" w:name="_Toc167886261"/>
      <w:bookmarkStart w:id="288" w:name="_Toc167886535"/>
      <w:bookmarkStart w:id="289" w:name="_Toc167889644"/>
      <w:r w:rsidRPr="001C729C">
        <w:rPr>
          <w:rFonts w:cs="Times New Roman"/>
          <w:szCs w:val="24"/>
        </w:rPr>
        <w:t xml:space="preserve">Bảng </w:t>
      </w:r>
      <w:r w:rsidRPr="001C729C">
        <w:rPr>
          <w:rFonts w:cs="Times New Roman"/>
          <w:szCs w:val="24"/>
        </w:rPr>
        <w:fldChar w:fldCharType="begin"/>
      </w:r>
      <w:r w:rsidRPr="001C729C">
        <w:rPr>
          <w:rFonts w:cs="Times New Roman"/>
          <w:szCs w:val="24"/>
        </w:rPr>
        <w:instrText xml:space="preserve"> STYLEREF 1 \s </w:instrText>
      </w:r>
      <w:r w:rsidRPr="001C729C">
        <w:rPr>
          <w:rFonts w:cs="Times New Roman"/>
          <w:szCs w:val="24"/>
        </w:rPr>
        <w:fldChar w:fldCharType="separate"/>
      </w:r>
      <w:r w:rsidR="008D7313">
        <w:rPr>
          <w:rFonts w:cs="Times New Roman"/>
          <w:noProof/>
          <w:szCs w:val="24"/>
        </w:rPr>
        <w:t>2</w:t>
      </w:r>
      <w:r w:rsidRPr="001C729C">
        <w:rPr>
          <w:rFonts w:cs="Times New Roman"/>
          <w:szCs w:val="24"/>
        </w:rPr>
        <w:fldChar w:fldCharType="end"/>
      </w:r>
      <w:r w:rsidRPr="001C729C">
        <w:rPr>
          <w:rFonts w:cs="Times New Roman"/>
          <w:szCs w:val="24"/>
        </w:rPr>
        <w:t>.</w:t>
      </w:r>
      <w:r w:rsidRPr="001C729C">
        <w:rPr>
          <w:rFonts w:cs="Times New Roman"/>
          <w:szCs w:val="24"/>
        </w:rPr>
        <w:fldChar w:fldCharType="begin"/>
      </w:r>
      <w:r w:rsidRPr="001C729C">
        <w:rPr>
          <w:rFonts w:cs="Times New Roman"/>
          <w:szCs w:val="24"/>
        </w:rPr>
        <w:instrText xml:space="preserve"> SEQ Bảng \* ARABIC \s 1 </w:instrText>
      </w:r>
      <w:r w:rsidRPr="001C729C">
        <w:rPr>
          <w:rFonts w:cs="Times New Roman"/>
          <w:szCs w:val="24"/>
        </w:rPr>
        <w:fldChar w:fldCharType="separate"/>
      </w:r>
      <w:r w:rsidR="008D7313">
        <w:rPr>
          <w:rFonts w:cs="Times New Roman"/>
          <w:noProof/>
          <w:szCs w:val="24"/>
        </w:rPr>
        <w:t>2</w:t>
      </w:r>
      <w:r w:rsidRPr="001C729C">
        <w:rPr>
          <w:rFonts w:cs="Times New Roman"/>
          <w:szCs w:val="24"/>
        </w:rPr>
        <w:fldChar w:fldCharType="end"/>
      </w:r>
      <w:bookmarkEnd w:id="284"/>
      <w:r w:rsidRPr="001C729C">
        <w:rPr>
          <w:rFonts w:cs="Times New Roman"/>
          <w:szCs w:val="24"/>
          <w:lang w:val="vi-VN"/>
        </w:rPr>
        <w:t xml:space="preserve"> Bảng thống kê chi tiết từng loại liên kết sau khi thực hiện N-core filtering</w:t>
      </w:r>
      <w:bookmarkEnd w:id="285"/>
      <w:bookmarkEnd w:id="286"/>
      <w:bookmarkEnd w:id="287"/>
      <w:bookmarkEnd w:id="288"/>
      <w:bookmarkEnd w:id="289"/>
    </w:p>
    <w:p w14:paraId="21FD4943" w14:textId="3ACFD1B5" w:rsidR="00BD76D0" w:rsidRPr="001C729C" w:rsidRDefault="00BD76D0" w:rsidP="00BD76D0">
      <w:pPr>
        <w:rPr>
          <w:rFonts w:cs="Times New Roman"/>
          <w:lang w:val="vi-VN"/>
        </w:rPr>
      </w:pPr>
      <w:r w:rsidRPr="001C729C">
        <w:rPr>
          <w:rFonts w:cs="Times New Roman"/>
          <w:lang w:val="vi-VN"/>
        </w:rPr>
        <w:t>Thực chất, trong paper KGAT</w:t>
      </w:r>
      <w:r w:rsidR="00A15D96" w:rsidRPr="001C729C">
        <w:rPr>
          <w:rFonts w:cs="Times New Roman"/>
          <w:lang w:val="vi-VN"/>
        </w:rPr>
        <w:t xml:space="preserve"> </w:t>
      </w:r>
      <w:sdt>
        <w:sdtPr>
          <w:rPr>
            <w:rFonts w:cs="Times New Roman"/>
            <w:lang w:val="vi-VN"/>
          </w:rPr>
          <w:id w:val="529916309"/>
          <w:citation/>
        </w:sdtPr>
        <w:sdtContent>
          <w:r w:rsidR="00A15D96" w:rsidRPr="001C729C">
            <w:rPr>
              <w:rFonts w:cs="Times New Roman"/>
              <w:lang w:val="vi-VN"/>
            </w:rPr>
            <w:fldChar w:fldCharType="begin"/>
          </w:r>
          <w:r w:rsidR="00A15D96" w:rsidRPr="001C729C">
            <w:rPr>
              <w:rFonts w:cs="Times New Roman"/>
              <w:lang w:val="vi-VN"/>
            </w:rPr>
            <w:instrText xml:space="preserve"> CITATION Xia19 \l 1066 </w:instrText>
          </w:r>
          <w:r w:rsidR="00A15D96" w:rsidRPr="001C729C">
            <w:rPr>
              <w:rFonts w:cs="Times New Roman"/>
              <w:lang w:val="vi-VN"/>
            </w:rPr>
            <w:fldChar w:fldCharType="separate"/>
          </w:r>
          <w:r w:rsidR="00080382" w:rsidRPr="00080382">
            <w:rPr>
              <w:rFonts w:cs="Times New Roman"/>
              <w:noProof/>
              <w:lang w:val="vi-VN"/>
            </w:rPr>
            <w:t>[10]</w:t>
          </w:r>
          <w:r w:rsidR="00A15D96" w:rsidRPr="001C729C">
            <w:rPr>
              <w:rFonts w:cs="Times New Roman"/>
              <w:lang w:val="vi-VN"/>
            </w:rPr>
            <w:fldChar w:fldCharType="end"/>
          </w:r>
        </w:sdtContent>
      </w:sdt>
      <w:r w:rsidRPr="001C729C">
        <w:rPr>
          <w:rFonts w:cs="Times New Roman"/>
          <w:lang w:val="vi-VN"/>
        </w:rPr>
        <w:t>, để đảm bảo chất lượng dữ liệu huấn luyện, nhóm nghiên cứu đã sử dụng 10-core filtering, lọc bỏ entity ít hơn 10 triplets, lọc bỏ relation ít hơn 50 triplets. Nhưng do paper KGAT thực hiện gợi ý các sản phẩm như sách, bài hát,... có thời gian hoàn thành ngắn hơn nhiều so với việc hoàn thành một khóa học, nên việc giảm tiêu chí để lọc là điều cần thiết.</w:t>
      </w:r>
    </w:p>
    <w:p w14:paraId="0CF05181" w14:textId="77777777" w:rsidR="00BD76D0" w:rsidRPr="001C729C" w:rsidRDefault="00BD76D0" w:rsidP="00BD76D0">
      <w:pPr>
        <w:pStyle w:val="u3"/>
        <w:rPr>
          <w:rFonts w:cs="Times New Roman"/>
          <w:lang w:val="vi-VN"/>
        </w:rPr>
      </w:pPr>
      <w:bookmarkStart w:id="290" w:name="_Toc167833351"/>
      <w:bookmarkStart w:id="291" w:name="_Toc167885275"/>
      <w:bookmarkStart w:id="292" w:name="_Toc167889712"/>
      <w:r w:rsidRPr="001C729C">
        <w:rPr>
          <w:rFonts w:cs="Times New Roman"/>
          <w:lang w:val="vi-VN"/>
        </w:rPr>
        <w:t>Data splitting</w:t>
      </w:r>
      <w:bookmarkEnd w:id="290"/>
      <w:bookmarkEnd w:id="291"/>
      <w:bookmarkEnd w:id="292"/>
    </w:p>
    <w:p w14:paraId="4D23EEBB" w14:textId="7A73843F" w:rsidR="00960D68" w:rsidRPr="001C729C" w:rsidRDefault="00BD76D0" w:rsidP="00BD76D0">
      <w:pPr>
        <w:rPr>
          <w:rFonts w:cs="Times New Roman"/>
          <w:lang w:val="vi-VN"/>
        </w:rPr>
      </w:pPr>
      <w:r w:rsidRPr="001C729C">
        <w:rPr>
          <w:rFonts w:cs="Times New Roman"/>
          <w:lang w:val="vi-VN"/>
        </w:rPr>
        <w:t>Nhóm chia dữ liệu theo chiến lược leave-one-out. Với mỗi user, nhóm giữ khóa học cuối cùng làm test, khóa học kế cuối làm val, các khóa học còn lại làm train.</w:t>
      </w:r>
    </w:p>
    <w:p w14:paraId="12162F33" w14:textId="77777777" w:rsidR="00BA3AF1" w:rsidRPr="001C729C" w:rsidRDefault="00BA3AF1" w:rsidP="00776D19">
      <w:pPr>
        <w:rPr>
          <w:rFonts w:cs="Times New Roman"/>
        </w:rPr>
      </w:pPr>
    </w:p>
    <w:p w14:paraId="054C5B32" w14:textId="77777777" w:rsidR="00960D68" w:rsidRPr="001C729C" w:rsidRDefault="00960D68">
      <w:pPr>
        <w:rPr>
          <w:rFonts w:cs="Times New Roman"/>
          <w:b/>
          <w:color w:val="00A1DA"/>
          <w:sz w:val="28"/>
          <w:szCs w:val="28"/>
          <w:lang w:val="vi-VN"/>
        </w:rPr>
      </w:pPr>
      <w:r w:rsidRPr="001C729C">
        <w:rPr>
          <w:rFonts w:cs="Times New Roman"/>
          <w:lang w:val="vi-VN"/>
        </w:rPr>
        <w:br w:type="page"/>
      </w:r>
    </w:p>
    <w:p w14:paraId="5D216110" w14:textId="31437E2D" w:rsidR="000E32A8" w:rsidRPr="001C729C" w:rsidRDefault="000E32A8" w:rsidP="00D30E7B">
      <w:pPr>
        <w:pStyle w:val="u1"/>
        <w:rPr>
          <w:rFonts w:cs="Times New Roman"/>
          <w:lang w:val="vi-VN"/>
        </w:rPr>
      </w:pPr>
      <w:bookmarkStart w:id="293" w:name="_Toc167889713"/>
      <w:r w:rsidRPr="001C729C">
        <w:rPr>
          <w:rFonts w:cs="Times New Roman"/>
          <w:lang w:val="vi-VN"/>
        </w:rPr>
        <w:t>PHÂN TÍCH VẤN ĐỀ</w:t>
      </w:r>
      <w:bookmarkEnd w:id="293"/>
    </w:p>
    <w:p w14:paraId="6C9F29B9" w14:textId="1979C44B" w:rsidR="00C020F3" w:rsidRPr="001C729C" w:rsidRDefault="00C020F3" w:rsidP="00687161">
      <w:pPr>
        <w:pStyle w:val="u2"/>
        <w:rPr>
          <w:rFonts w:cs="Times New Roman"/>
        </w:rPr>
      </w:pPr>
      <w:bookmarkStart w:id="294" w:name="_Toc167889714"/>
      <w:r w:rsidRPr="001C729C">
        <w:rPr>
          <w:rFonts w:cs="Times New Roman"/>
          <w:lang w:val="vi-VN"/>
        </w:rPr>
        <w:t>Câu hỏi nghiên cứu</w:t>
      </w:r>
      <w:bookmarkEnd w:id="294"/>
    </w:p>
    <w:p w14:paraId="319DF7C7" w14:textId="12BE642A" w:rsidR="00687161" w:rsidRPr="001C729C" w:rsidRDefault="002E1FEB" w:rsidP="00687161">
      <w:pPr>
        <w:rPr>
          <w:rFonts w:cs="Times New Roman"/>
          <w:lang w:val="vi-VN"/>
        </w:rPr>
      </w:pPr>
      <w:r w:rsidRPr="001C729C">
        <w:rPr>
          <w:rFonts w:cs="Times New Roman"/>
          <w:lang w:val="vi-VN"/>
        </w:rPr>
        <w:t xml:space="preserve">Trong thời đại công nghệ số kéo theo sự biến đổi ngày càng tiến bộ của mạng Internet, hình thức học trực tuyến </w:t>
      </w:r>
      <w:r w:rsidR="005673B0" w:rsidRPr="001C729C">
        <w:rPr>
          <w:rFonts w:cs="Times New Roman"/>
          <w:lang w:val="vi-VN"/>
        </w:rPr>
        <w:t xml:space="preserve">càng </w:t>
      </w:r>
      <w:r w:rsidR="21E4CFE3" w:rsidRPr="001C729C">
        <w:rPr>
          <w:rFonts w:cs="Times New Roman"/>
          <w:lang w:val="vi-VN"/>
        </w:rPr>
        <w:t>được chú ý</w:t>
      </w:r>
      <w:r w:rsidR="005673B0" w:rsidRPr="001C729C">
        <w:rPr>
          <w:rFonts w:cs="Times New Roman"/>
          <w:lang w:val="vi-VN"/>
        </w:rPr>
        <w:t xml:space="preserve"> với sự phổ biến và tính tiện lợi của </w:t>
      </w:r>
      <w:r w:rsidR="00E970DE" w:rsidRPr="001C729C">
        <w:rPr>
          <w:rFonts w:cs="Times New Roman"/>
          <w:lang w:val="vi-VN"/>
        </w:rPr>
        <w:t xml:space="preserve">chúng. </w:t>
      </w:r>
      <w:r w:rsidR="002C07B9" w:rsidRPr="001C729C">
        <w:rPr>
          <w:rFonts w:cs="Times New Roman"/>
          <w:lang w:val="vi-VN"/>
        </w:rPr>
        <w:t xml:space="preserve">Tuy nhiên, với hàng ngàn, thậm chí là hàng trăm ngàn các </w:t>
      </w:r>
      <w:r w:rsidR="00270B28" w:rsidRPr="001C729C">
        <w:rPr>
          <w:rFonts w:cs="Times New Roman"/>
          <w:lang w:val="vi-VN"/>
        </w:rPr>
        <w:t xml:space="preserve">khóa học được tổ chức trên các nền tảng học tập trực tuyến </w:t>
      </w:r>
      <w:r w:rsidR="21E4CFE3" w:rsidRPr="001C729C">
        <w:rPr>
          <w:rFonts w:cs="Times New Roman"/>
          <w:lang w:val="vi-VN"/>
        </w:rPr>
        <w:t>khác nhau</w:t>
      </w:r>
      <w:r w:rsidR="00270B28" w:rsidRPr="001C729C">
        <w:rPr>
          <w:rFonts w:cs="Times New Roman"/>
          <w:lang w:val="vi-VN"/>
        </w:rPr>
        <w:t xml:space="preserve"> </w:t>
      </w:r>
      <w:r w:rsidR="00181A83" w:rsidRPr="001C729C">
        <w:rPr>
          <w:rFonts w:cs="Times New Roman"/>
          <w:lang w:val="vi-VN"/>
        </w:rPr>
        <w:t xml:space="preserve">thì </w:t>
      </w:r>
      <w:r w:rsidR="000328A9" w:rsidRPr="001C729C">
        <w:rPr>
          <w:rFonts w:cs="Times New Roman"/>
          <w:lang w:val="vi-VN"/>
        </w:rPr>
        <w:t xml:space="preserve">người dùng </w:t>
      </w:r>
      <w:r w:rsidR="21E4CFE3" w:rsidRPr="001C729C">
        <w:rPr>
          <w:rFonts w:cs="Times New Roman"/>
          <w:lang w:val="vi-VN"/>
        </w:rPr>
        <w:t xml:space="preserve">sẽ gặp rất nhiều khó khăn trong việc lựa </w:t>
      </w:r>
      <w:r w:rsidR="000328A9" w:rsidRPr="001C729C">
        <w:rPr>
          <w:rFonts w:cs="Times New Roman"/>
          <w:lang w:val="vi-VN"/>
        </w:rPr>
        <w:t xml:space="preserve">chọn </w:t>
      </w:r>
      <w:r w:rsidR="21E4CFE3" w:rsidRPr="001C729C">
        <w:rPr>
          <w:rFonts w:cs="Times New Roman"/>
          <w:lang w:val="vi-VN"/>
        </w:rPr>
        <w:t>được những</w:t>
      </w:r>
      <w:r w:rsidR="000328A9" w:rsidRPr="001C729C">
        <w:rPr>
          <w:rFonts w:cs="Times New Roman"/>
          <w:lang w:val="vi-VN"/>
        </w:rPr>
        <w:t xml:space="preserve"> khóa học </w:t>
      </w:r>
      <w:r w:rsidR="21E4CFE3" w:rsidRPr="001C729C">
        <w:rPr>
          <w:rFonts w:cs="Times New Roman"/>
          <w:lang w:val="vi-VN"/>
        </w:rPr>
        <w:t>phù hợp.</w:t>
      </w:r>
      <w:r w:rsidR="000328A9" w:rsidRPr="001C729C">
        <w:rPr>
          <w:rFonts w:cs="Times New Roman"/>
          <w:lang w:val="vi-VN"/>
        </w:rPr>
        <w:t xml:space="preserve"> </w:t>
      </w:r>
      <w:r w:rsidR="008528EE" w:rsidRPr="001C729C">
        <w:rPr>
          <w:rFonts w:cs="Times New Roman"/>
          <w:lang w:val="vi-VN"/>
        </w:rPr>
        <w:t xml:space="preserve">Từ thực trạng </w:t>
      </w:r>
      <w:r w:rsidR="21E4CFE3" w:rsidRPr="001C729C">
        <w:rPr>
          <w:rFonts w:cs="Times New Roman"/>
          <w:lang w:val="vi-VN"/>
        </w:rPr>
        <w:t>này, nhóm</w:t>
      </w:r>
      <w:r w:rsidR="008528EE" w:rsidRPr="001C729C">
        <w:rPr>
          <w:rFonts w:cs="Times New Roman"/>
          <w:lang w:val="vi-VN"/>
        </w:rPr>
        <w:t xml:space="preserve"> đề xuất một hệ thống khuyến nghị các khóa học </w:t>
      </w:r>
      <w:r w:rsidR="0088443B" w:rsidRPr="001C729C">
        <w:rPr>
          <w:rFonts w:cs="Times New Roman"/>
          <w:lang w:val="vi-VN"/>
        </w:rPr>
        <w:t>có thể hoạt động tốt trên các nền tảng học tập trực tuyến.</w:t>
      </w:r>
    </w:p>
    <w:p w14:paraId="42B24385" w14:textId="4A085223" w:rsidR="0088443B" w:rsidRPr="001C729C" w:rsidRDefault="004D5DEC" w:rsidP="00687161">
      <w:pPr>
        <w:rPr>
          <w:rFonts w:cs="Times New Roman"/>
          <w:lang w:val="vi-VN"/>
        </w:rPr>
      </w:pPr>
      <w:r w:rsidRPr="001C729C">
        <w:rPr>
          <w:rFonts w:cs="Times New Roman"/>
          <w:lang w:val="vi-VN"/>
        </w:rPr>
        <w:t xml:space="preserve">Với những </w:t>
      </w:r>
      <w:r w:rsidR="001C518D" w:rsidRPr="001C729C">
        <w:rPr>
          <w:rFonts w:cs="Times New Roman"/>
          <w:lang w:val="vi-VN"/>
        </w:rPr>
        <w:t xml:space="preserve">ý tưởng trên, </w:t>
      </w:r>
      <w:r w:rsidR="21E4CFE3" w:rsidRPr="001C729C">
        <w:rPr>
          <w:rFonts w:cs="Times New Roman"/>
          <w:lang w:val="vi-VN"/>
        </w:rPr>
        <w:t>nhóm</w:t>
      </w:r>
      <w:r w:rsidR="001C518D" w:rsidRPr="001C729C">
        <w:rPr>
          <w:rFonts w:cs="Times New Roman"/>
          <w:lang w:val="vi-VN"/>
        </w:rPr>
        <w:t xml:space="preserve"> tự hỏi rằng: Liệu có thể áp dụng có kĩ thuật học máy học, học sâu để xây dựng một hệ thống đề </w:t>
      </w:r>
      <w:r w:rsidR="00076B24" w:rsidRPr="001C729C">
        <w:rPr>
          <w:rFonts w:cs="Times New Roman"/>
          <w:lang w:val="vi-VN"/>
        </w:rPr>
        <w:t xml:space="preserve">xuất </w:t>
      </w:r>
      <w:r w:rsidR="001C518D" w:rsidRPr="001C729C">
        <w:rPr>
          <w:rFonts w:cs="Times New Roman"/>
          <w:lang w:val="vi-VN"/>
        </w:rPr>
        <w:t xml:space="preserve">đủ tốt để </w:t>
      </w:r>
      <w:r w:rsidR="00076B24" w:rsidRPr="001C729C">
        <w:rPr>
          <w:rFonts w:cs="Times New Roman"/>
          <w:lang w:val="vi-VN"/>
        </w:rPr>
        <w:t>phục vụ mục đích khuyến nghị các khóa học phục vụ người dùng dựa trên các nền tảng học tập trực tuyến?</w:t>
      </w:r>
    </w:p>
    <w:p w14:paraId="2575C01A" w14:textId="49B96D48" w:rsidR="00C020F3" w:rsidRPr="001C729C" w:rsidRDefault="00C020F3" w:rsidP="00687161">
      <w:pPr>
        <w:pStyle w:val="u2"/>
        <w:rPr>
          <w:rFonts w:cs="Times New Roman"/>
          <w:lang w:val="vi-VN"/>
        </w:rPr>
      </w:pPr>
      <w:bookmarkStart w:id="295" w:name="_Toc167889715"/>
      <w:r w:rsidRPr="001C729C">
        <w:rPr>
          <w:rFonts w:cs="Times New Roman"/>
          <w:lang w:val="vi-VN"/>
        </w:rPr>
        <w:t>Kết quả đề tài</w:t>
      </w:r>
      <w:bookmarkEnd w:id="295"/>
    </w:p>
    <w:p w14:paraId="5DBFF177" w14:textId="1C19DDDC" w:rsidR="00A675E7" w:rsidRPr="001C729C" w:rsidRDefault="005268D7" w:rsidP="005268D7">
      <w:pPr>
        <w:rPr>
          <w:rFonts w:cs="Times New Roman"/>
          <w:lang w:val="vi-VN"/>
        </w:rPr>
      </w:pPr>
      <w:r w:rsidRPr="001C729C">
        <w:rPr>
          <w:rFonts w:cs="Times New Roman"/>
          <w:lang w:val="vi-VN"/>
        </w:rPr>
        <w:t xml:space="preserve">Với những mong muốn và </w:t>
      </w:r>
      <w:r w:rsidR="00016920" w:rsidRPr="001C729C">
        <w:rPr>
          <w:rFonts w:cs="Times New Roman"/>
          <w:lang w:val="vi-VN"/>
        </w:rPr>
        <w:t xml:space="preserve">câu hỏi đặt ra, kết quả của đề tài mà nhóm chúng tôi mong muốn sẽ tạo ra được một hệ thống đề xuất </w:t>
      </w:r>
      <w:r w:rsidR="00B61F00" w:rsidRPr="001C729C">
        <w:rPr>
          <w:rFonts w:cs="Times New Roman"/>
          <w:lang w:val="vi-VN"/>
        </w:rPr>
        <w:t xml:space="preserve">khóa học </w:t>
      </w:r>
      <w:r w:rsidR="00E963BB" w:rsidRPr="001C729C">
        <w:rPr>
          <w:rFonts w:cs="Times New Roman"/>
          <w:lang w:val="vi-VN"/>
        </w:rPr>
        <w:t>với giao diện website phục vụ tương tác người dùng.</w:t>
      </w:r>
      <w:r w:rsidR="00A675E7" w:rsidRPr="001C729C">
        <w:rPr>
          <w:rFonts w:cs="Times New Roman"/>
          <w:lang w:val="vi-VN"/>
        </w:rPr>
        <w:t xml:space="preserve"> </w:t>
      </w:r>
    </w:p>
    <w:p w14:paraId="5314A98F" w14:textId="3EEF60AF" w:rsidR="005268D7" w:rsidRPr="001C729C" w:rsidRDefault="005268D7" w:rsidP="005268D7">
      <w:pPr>
        <w:rPr>
          <w:rFonts w:cs="Times New Roman"/>
          <w:lang w:val="vi-VN"/>
        </w:rPr>
      </w:pPr>
    </w:p>
    <w:p w14:paraId="3A6B4580" w14:textId="27708FC3" w:rsidR="00CC0482" w:rsidRPr="001C729C" w:rsidRDefault="00BE1DEB" w:rsidP="005268D7">
      <w:pPr>
        <w:rPr>
          <w:rFonts w:cs="Times New Roman"/>
          <w:lang w:val="vi-VN"/>
        </w:rPr>
      </w:pPr>
      <w:r w:rsidRPr="001C729C">
        <w:rPr>
          <w:rFonts w:cs="Times New Roman"/>
          <w:noProof/>
          <w:lang w:val="vi-VN"/>
        </w:rPr>
        <w:drawing>
          <wp:inline distT="0" distB="0" distL="0" distR="0" wp14:anchorId="2447FDF7" wp14:editId="06775113">
            <wp:extent cx="5270810" cy="3345917"/>
            <wp:effectExtent l="0" t="0" r="6350" b="6985"/>
            <wp:docPr id="73844826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48269" name="Hình ảnh 1" descr="Ảnh có chứa văn bản, ảnh chụp màn hình, phần mềm, số&#10;&#10;Mô tả được tạo tự động"/>
                    <pic:cNvPicPr/>
                  </pic:nvPicPr>
                  <pic:blipFill>
                    <a:blip r:embed="rId53"/>
                    <a:stretch>
                      <a:fillRect/>
                    </a:stretch>
                  </pic:blipFill>
                  <pic:spPr>
                    <a:xfrm>
                      <a:off x="0" y="0"/>
                      <a:ext cx="5296852" cy="3362448"/>
                    </a:xfrm>
                    <a:prstGeom prst="rect">
                      <a:avLst/>
                    </a:prstGeom>
                  </pic:spPr>
                </pic:pic>
              </a:graphicData>
            </a:graphic>
          </wp:inline>
        </w:drawing>
      </w:r>
    </w:p>
    <w:p w14:paraId="4C5400BB" w14:textId="59018AB4" w:rsidR="00B8228D" w:rsidRPr="001C729C" w:rsidRDefault="00B8228D" w:rsidP="00B8228D">
      <w:pPr>
        <w:pStyle w:val="Chuthich"/>
        <w:rPr>
          <w:rFonts w:cs="Times New Roman"/>
          <w:szCs w:val="24"/>
          <w:lang w:val="vi-VN"/>
        </w:rPr>
      </w:pPr>
      <w:bookmarkStart w:id="296" w:name="_Toc167176416"/>
      <w:bookmarkStart w:id="297" w:name="_Toc167886228"/>
      <w:bookmarkStart w:id="298" w:name="_Toc167886516"/>
      <w:bookmarkStart w:id="299" w:name="_Toc167889625"/>
      <w:r w:rsidRPr="001C729C">
        <w:rPr>
          <w:rFonts w:cs="Times New Roman"/>
          <w:szCs w:val="24"/>
        </w:rPr>
        <w:t xml:space="preserve">Hình </w:t>
      </w:r>
      <w:r w:rsidR="00AF41E1" w:rsidRPr="001C729C">
        <w:rPr>
          <w:rFonts w:cs="Times New Roman"/>
          <w:szCs w:val="24"/>
        </w:rPr>
        <w:fldChar w:fldCharType="begin"/>
      </w:r>
      <w:r w:rsidR="00AF41E1" w:rsidRPr="001C729C">
        <w:rPr>
          <w:rFonts w:cs="Times New Roman"/>
          <w:szCs w:val="24"/>
        </w:rPr>
        <w:instrText xml:space="preserve"> STYLEREF 1 \s </w:instrText>
      </w:r>
      <w:r w:rsidR="00AF41E1" w:rsidRPr="001C729C">
        <w:rPr>
          <w:rFonts w:cs="Times New Roman"/>
          <w:szCs w:val="24"/>
        </w:rPr>
        <w:fldChar w:fldCharType="separate"/>
      </w:r>
      <w:r w:rsidR="008D7313">
        <w:rPr>
          <w:rFonts w:cs="Times New Roman"/>
          <w:noProof/>
          <w:szCs w:val="24"/>
        </w:rPr>
        <w:t>3</w:t>
      </w:r>
      <w:r w:rsidR="00AF41E1" w:rsidRPr="001C729C">
        <w:rPr>
          <w:rFonts w:cs="Times New Roman"/>
          <w:szCs w:val="24"/>
        </w:rPr>
        <w:fldChar w:fldCharType="end"/>
      </w:r>
      <w:r w:rsidR="00AF41E1" w:rsidRPr="001C729C">
        <w:rPr>
          <w:rFonts w:cs="Times New Roman"/>
          <w:szCs w:val="24"/>
        </w:rPr>
        <w:t>.</w:t>
      </w:r>
      <w:r w:rsidR="00AF41E1" w:rsidRPr="001C729C">
        <w:rPr>
          <w:rFonts w:cs="Times New Roman"/>
          <w:szCs w:val="24"/>
        </w:rPr>
        <w:fldChar w:fldCharType="begin"/>
      </w:r>
      <w:r w:rsidR="00AF41E1" w:rsidRPr="001C729C">
        <w:rPr>
          <w:rFonts w:cs="Times New Roman"/>
          <w:szCs w:val="24"/>
        </w:rPr>
        <w:instrText xml:space="preserve"> SEQ Hình \* ARABIC \s 1 </w:instrText>
      </w:r>
      <w:r w:rsidR="00AF41E1" w:rsidRPr="001C729C">
        <w:rPr>
          <w:rFonts w:cs="Times New Roman"/>
          <w:szCs w:val="24"/>
        </w:rPr>
        <w:fldChar w:fldCharType="separate"/>
      </w:r>
      <w:r w:rsidR="008D7313">
        <w:rPr>
          <w:rFonts w:cs="Times New Roman"/>
          <w:noProof/>
          <w:szCs w:val="24"/>
        </w:rPr>
        <w:t>1</w:t>
      </w:r>
      <w:r w:rsidR="00AF41E1" w:rsidRPr="001C729C">
        <w:rPr>
          <w:rFonts w:cs="Times New Roman"/>
          <w:szCs w:val="24"/>
        </w:rPr>
        <w:fldChar w:fldCharType="end"/>
      </w:r>
      <w:r w:rsidRPr="001C729C">
        <w:rPr>
          <w:rFonts w:cs="Times New Roman"/>
          <w:szCs w:val="24"/>
          <w:lang w:val="vi-VN"/>
        </w:rPr>
        <w:t xml:space="preserve"> Hình minh họa kết quả sản phẩm website hệ thống khuyến nghị của nhóm</w:t>
      </w:r>
      <w:bookmarkEnd w:id="296"/>
      <w:bookmarkEnd w:id="297"/>
      <w:bookmarkEnd w:id="298"/>
      <w:bookmarkEnd w:id="299"/>
    </w:p>
    <w:p w14:paraId="1288F79A" w14:textId="7A3D7898" w:rsidR="00C020F3" w:rsidRPr="001C729C" w:rsidRDefault="00C020F3" w:rsidP="00C73E50">
      <w:pPr>
        <w:pStyle w:val="u2"/>
        <w:rPr>
          <w:rFonts w:cs="Times New Roman"/>
          <w:lang w:val="vi-VN"/>
        </w:rPr>
      </w:pPr>
      <w:bookmarkStart w:id="300" w:name="_Toc167889716"/>
      <w:r w:rsidRPr="001C729C">
        <w:rPr>
          <w:rFonts w:cs="Times New Roman"/>
          <w:lang w:val="vi-VN"/>
        </w:rPr>
        <w:t>Khả năng ứng dụng</w:t>
      </w:r>
      <w:bookmarkEnd w:id="300"/>
    </w:p>
    <w:p w14:paraId="5D6E3E69" w14:textId="77777777" w:rsidR="000208CF" w:rsidRDefault="00A07B08" w:rsidP="00C73E50">
      <w:pPr>
        <w:rPr>
          <w:rFonts w:cs="Times New Roman"/>
          <w:lang w:val="vi-VN"/>
        </w:rPr>
      </w:pPr>
      <w:r w:rsidRPr="001C729C">
        <w:rPr>
          <w:rFonts w:cs="Times New Roman"/>
          <w:lang w:val="vi-VN"/>
        </w:rPr>
        <w:t xml:space="preserve">Từ những lý do, câu hỏi đề tài và kết quả mong muốn thu được sau khi hoàn thiện đề tài, chúng tôi </w:t>
      </w:r>
      <w:r w:rsidR="00CF48B3" w:rsidRPr="001C729C">
        <w:rPr>
          <w:rFonts w:cs="Times New Roman"/>
          <w:lang w:val="vi-VN"/>
        </w:rPr>
        <w:t xml:space="preserve">nhận thấy tính ứng dụng thực tiễn của đề tài là vô cùng lớn, có thể bao </w:t>
      </w:r>
      <w:r w:rsidR="00E87F1D" w:rsidRPr="001C729C">
        <w:rPr>
          <w:rFonts w:cs="Times New Roman"/>
          <w:lang w:val="vi-VN"/>
        </w:rPr>
        <w:t>gồm:</w:t>
      </w:r>
    </w:p>
    <w:p w14:paraId="08F77FBF" w14:textId="318E5F9C" w:rsidR="0095564A" w:rsidRPr="000208CF" w:rsidRDefault="002C5CC4" w:rsidP="00C73E50">
      <w:pPr>
        <w:pStyle w:val="oancuaDanhsach"/>
        <w:numPr>
          <w:ilvl w:val="0"/>
          <w:numId w:val="6"/>
        </w:numPr>
        <w:rPr>
          <w:rFonts w:cs="Times New Roman"/>
          <w:lang w:val="vi-VN"/>
        </w:rPr>
      </w:pPr>
      <w:r w:rsidRPr="000208CF">
        <w:rPr>
          <w:rFonts w:cs="Times New Roman"/>
          <w:lang w:val="vi-VN"/>
        </w:rPr>
        <w:t>Cá nhân hóa trải nghiệm học tập của người dùng:</w:t>
      </w:r>
    </w:p>
    <w:p w14:paraId="4B33BEF1" w14:textId="77777777" w:rsidR="0095564A" w:rsidRPr="001C729C" w:rsidRDefault="0095564A" w:rsidP="00C73E50">
      <w:pPr>
        <w:pStyle w:val="oancuaDanhsach"/>
        <w:numPr>
          <w:ilvl w:val="1"/>
          <w:numId w:val="6"/>
        </w:numPr>
        <w:rPr>
          <w:rFonts w:cs="Times New Roman"/>
          <w:lang w:val="vi-VN"/>
        </w:rPr>
      </w:pPr>
      <w:r w:rsidRPr="001C729C">
        <w:rPr>
          <w:rFonts w:cs="Times New Roman"/>
          <w:lang w:val="vi-VN"/>
        </w:rPr>
        <w:t>Tối ưu hóa lộ trình học tập: Hệ thống đề xuất các khóa học phù hợp với nhu cầu, sở thích, và mục tiêu của từng người học, giúp họ chọn được những khóa học phù hợp nhất.</w:t>
      </w:r>
    </w:p>
    <w:p w14:paraId="37D2439F" w14:textId="77777777" w:rsidR="000208CF" w:rsidRDefault="00034875" w:rsidP="00C73E50">
      <w:pPr>
        <w:pStyle w:val="oancuaDanhsach"/>
        <w:numPr>
          <w:ilvl w:val="1"/>
          <w:numId w:val="6"/>
        </w:numPr>
        <w:rPr>
          <w:rFonts w:cs="Times New Roman"/>
          <w:lang w:val="vi-VN"/>
        </w:rPr>
      </w:pPr>
      <w:r w:rsidRPr="001C729C">
        <w:rPr>
          <w:rFonts w:cs="Times New Roman"/>
          <w:lang w:val="vi-VN"/>
        </w:rPr>
        <w:t>Gợi ý dựa trên hành vi học tập: Dựa trên dữ liệu hành vi như các khóa học đã hoàn thành, thời gian học, và thành tích, hệ thống có thể đề xuất các khóa học tiếp theo một cách chính xác.</w:t>
      </w:r>
    </w:p>
    <w:p w14:paraId="3DAAA7FB" w14:textId="34F1B5A5" w:rsidR="00200FAC" w:rsidRPr="000208CF" w:rsidRDefault="00200FAC" w:rsidP="00C73E50">
      <w:pPr>
        <w:pStyle w:val="oancuaDanhsach"/>
        <w:numPr>
          <w:ilvl w:val="0"/>
          <w:numId w:val="6"/>
        </w:numPr>
        <w:rPr>
          <w:rFonts w:cs="Times New Roman"/>
          <w:lang w:val="vi-VN"/>
        </w:rPr>
      </w:pPr>
      <w:r w:rsidRPr="000208CF">
        <w:rPr>
          <w:rFonts w:cs="Times New Roman"/>
          <w:lang w:val="vi-VN"/>
        </w:rPr>
        <w:t>Nâng cao hiệu suất học tập của người học:</w:t>
      </w:r>
    </w:p>
    <w:p w14:paraId="7B723BC1" w14:textId="77777777" w:rsidR="000208CF" w:rsidRDefault="00024607" w:rsidP="00C73E50">
      <w:pPr>
        <w:pStyle w:val="oancuaDanhsach"/>
        <w:numPr>
          <w:ilvl w:val="1"/>
          <w:numId w:val="6"/>
        </w:numPr>
        <w:rPr>
          <w:rFonts w:cs="Times New Roman"/>
          <w:lang w:val="vi-VN"/>
        </w:rPr>
      </w:pPr>
      <w:r w:rsidRPr="001C729C">
        <w:rPr>
          <w:rFonts w:cs="Times New Roman"/>
          <w:lang w:val="vi-VN"/>
        </w:rPr>
        <w:t xml:space="preserve">Từ những hành vi học tập của người dùng trong quá khứ, hệ thống sẽ </w:t>
      </w:r>
      <w:r w:rsidR="21E4CFE3" w:rsidRPr="001C729C">
        <w:rPr>
          <w:rFonts w:cs="Times New Roman"/>
          <w:lang w:val="vi-VN"/>
        </w:rPr>
        <w:t xml:space="preserve"> căn cứ vào</w:t>
      </w:r>
      <w:r w:rsidRPr="001C729C">
        <w:rPr>
          <w:rFonts w:cs="Times New Roman"/>
          <w:lang w:val="vi-VN"/>
        </w:rPr>
        <w:t xml:space="preserve"> và tự động đề xuất các khóa học tương thích nhất </w:t>
      </w:r>
      <w:r w:rsidR="00EC6C7E" w:rsidRPr="001C729C">
        <w:rPr>
          <w:rFonts w:cs="Times New Roman"/>
          <w:lang w:val="vi-VN"/>
        </w:rPr>
        <w:t>với khả năng và kỹ năng của người học để tối ưu hóa nhất hiệu suất học tập của người dùng.</w:t>
      </w:r>
    </w:p>
    <w:p w14:paraId="24086442" w14:textId="1973683A" w:rsidR="00200FAC" w:rsidRPr="000208CF" w:rsidRDefault="00CC6E2C" w:rsidP="00C73E50">
      <w:pPr>
        <w:pStyle w:val="oancuaDanhsach"/>
        <w:numPr>
          <w:ilvl w:val="0"/>
          <w:numId w:val="6"/>
        </w:numPr>
        <w:rPr>
          <w:rFonts w:cs="Times New Roman"/>
          <w:lang w:val="vi-VN"/>
        </w:rPr>
      </w:pPr>
      <w:r w:rsidRPr="000208CF">
        <w:rPr>
          <w:rFonts w:cs="Times New Roman"/>
          <w:lang w:val="vi-VN"/>
        </w:rPr>
        <w:t>Tăng cường trải nghiệm</w:t>
      </w:r>
      <w:r w:rsidR="003E14C0" w:rsidRPr="000208CF">
        <w:rPr>
          <w:rFonts w:cs="Times New Roman"/>
          <w:lang w:val="vi-VN"/>
        </w:rPr>
        <w:t xml:space="preserve"> và sự hài lòng</w:t>
      </w:r>
      <w:r w:rsidRPr="000208CF">
        <w:rPr>
          <w:rFonts w:cs="Times New Roman"/>
          <w:lang w:val="vi-VN"/>
        </w:rPr>
        <w:t xml:space="preserve"> của người </w:t>
      </w:r>
      <w:r w:rsidR="003E14C0" w:rsidRPr="000208CF">
        <w:rPr>
          <w:rFonts w:cs="Times New Roman"/>
          <w:lang w:val="vi-VN"/>
        </w:rPr>
        <w:t>học:</w:t>
      </w:r>
    </w:p>
    <w:p w14:paraId="627A6223" w14:textId="3853362C" w:rsidR="00CC6E2C" w:rsidRPr="001C729C" w:rsidRDefault="003E14C0" w:rsidP="00C73E50">
      <w:pPr>
        <w:pStyle w:val="oancuaDanhsach"/>
        <w:numPr>
          <w:ilvl w:val="1"/>
          <w:numId w:val="6"/>
        </w:numPr>
        <w:rPr>
          <w:rFonts w:cs="Times New Roman"/>
          <w:lang w:val="vi-VN"/>
        </w:rPr>
      </w:pPr>
      <w:r w:rsidRPr="001C729C">
        <w:rPr>
          <w:rFonts w:cs="Times New Roman"/>
          <w:lang w:val="vi-VN"/>
        </w:rPr>
        <w:t>Bằng cách đề xuất các khóa học thú vị và phù hợp, hệ thống giữ người học gắn bó hơn với nền tảng, tăng thời gian và mức độ tham gia.</w:t>
      </w:r>
    </w:p>
    <w:p w14:paraId="50C12AB3" w14:textId="7F0C2E08" w:rsidR="00D63A7D" w:rsidRPr="001C729C" w:rsidRDefault="003E14C0" w:rsidP="00C73E50">
      <w:pPr>
        <w:pStyle w:val="oancuaDanhsach"/>
        <w:numPr>
          <w:ilvl w:val="1"/>
          <w:numId w:val="6"/>
        </w:numPr>
        <w:rPr>
          <w:rFonts w:cs="Times New Roman"/>
          <w:lang w:val="vi-VN"/>
        </w:rPr>
      </w:pPr>
      <w:r w:rsidRPr="001C729C">
        <w:rPr>
          <w:rFonts w:cs="Times New Roman"/>
          <w:lang w:val="vi-VN"/>
        </w:rPr>
        <w:t>Các khóa học phù hợp và hấp dẫn có thể giúp giảm tỷ lệ người học từ bỏ giữa chừng, cải thiện tỷ lệ hoàn thành khóa học.</w:t>
      </w:r>
    </w:p>
    <w:p w14:paraId="1FC4A6E6" w14:textId="77777777" w:rsidR="00080382" w:rsidRDefault="00D63A7D">
      <w:pPr>
        <w:rPr>
          <w:rFonts w:cs="Times New Roman"/>
          <w:lang w:val="vi-VN"/>
        </w:rPr>
      </w:pPr>
      <w:r w:rsidRPr="001C729C">
        <w:rPr>
          <w:rFonts w:cs="Times New Roman"/>
          <w:lang w:val="vi-VN"/>
        </w:rPr>
        <w:br w:type="page"/>
      </w:r>
      <w:bookmarkStart w:id="301" w:name="_Toc167889717"/>
    </w:p>
    <w:sdt>
      <w:sdtPr>
        <w:rPr>
          <w:b w:val="0"/>
          <w:color w:val="auto"/>
          <w:sz w:val="26"/>
          <w:szCs w:val="26"/>
        </w:rPr>
        <w:id w:val="-1052301446"/>
        <w:docPartObj>
          <w:docPartGallery w:val="Bibliographies"/>
          <w:docPartUnique/>
        </w:docPartObj>
      </w:sdtPr>
      <w:sdtContent>
        <w:sdt>
          <w:sdtPr>
            <w:rPr>
              <w:b w:val="0"/>
              <w:color w:val="auto"/>
              <w:sz w:val="26"/>
              <w:szCs w:val="26"/>
            </w:rPr>
            <w:id w:val="-573587230"/>
            <w:bibliography/>
          </w:sdtPr>
          <w:sdtContent>
            <w:bookmarkEnd w:id="301" w:displacedByCustomXml="prev"/>
            <w:p w14:paraId="6C5BEE98" w14:textId="16FA7FD6" w:rsidR="00080382" w:rsidRPr="00080382" w:rsidRDefault="00080382" w:rsidP="00080382">
              <w:pPr>
                <w:pStyle w:val="u1"/>
                <w:rPr>
                  <w:rFonts w:ascii="Quicksand" w:hAnsi="Quicksand"/>
                  <w:noProof/>
                </w:rPr>
              </w:pPr>
              <w:r w:rsidRPr="00A84EFE">
                <w:rPr>
                  <w:rFonts w:cs="Times New Roman"/>
                  <w:lang w:val="vi-VN"/>
                </w:rPr>
                <w:t xml:space="preserve">TÀI LIỆU </w:t>
              </w:r>
              <w:r w:rsidRPr="00A84EFE">
                <w:t>THAM</w:t>
              </w:r>
              <w:r w:rsidRPr="00A84EFE">
                <w:rPr>
                  <w:rFonts w:cs="Times New Roman"/>
                  <w:lang w:val="vi-VN"/>
                </w:rPr>
                <w:t xml:space="preserve"> KHẢO</w:t>
              </w:r>
              <w:r w:rsidR="001C729C">
                <w:fldChar w:fldCharType="begin"/>
              </w:r>
              <w:r w:rsidR="001C729C">
                <w:instrText xml:space="preserve"> BIBLIOGRAPHY </w:instrText>
              </w:r>
              <w:r w:rsidR="001C729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080382" w14:paraId="5B1A6837" w14:textId="77777777">
                <w:trPr>
                  <w:divId w:val="1948996559"/>
                  <w:tblCellSpacing w:w="15" w:type="dxa"/>
                </w:trPr>
                <w:tc>
                  <w:tcPr>
                    <w:tcW w:w="50" w:type="pct"/>
                    <w:hideMark/>
                  </w:tcPr>
                  <w:p w14:paraId="3D62DABB" w14:textId="5621DE59" w:rsidR="00080382" w:rsidRPr="00080382" w:rsidRDefault="00080382">
                    <w:pPr>
                      <w:pStyle w:val="DanhmucTailiuThamkhao"/>
                      <w:rPr>
                        <w:rFonts w:ascii="Times New Roman" w:hAnsi="Times New Roman" w:cs="Times New Roman"/>
                        <w:noProof/>
                        <w:sz w:val="24"/>
                        <w:szCs w:val="24"/>
                        <w:lang w:val="vi-VN"/>
                      </w:rPr>
                    </w:pPr>
                    <w:r w:rsidRPr="00080382">
                      <w:rPr>
                        <w:rFonts w:ascii="Times New Roman" w:hAnsi="Times New Roman" w:cs="Times New Roman"/>
                        <w:noProof/>
                        <w:lang w:val="vi-VN"/>
                      </w:rPr>
                      <w:t xml:space="preserve">[1] </w:t>
                    </w:r>
                  </w:p>
                </w:tc>
                <w:tc>
                  <w:tcPr>
                    <w:tcW w:w="0" w:type="auto"/>
                    <w:hideMark/>
                  </w:tcPr>
                  <w:p w14:paraId="146E009E"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Yu, J.; Wang, Y.; Zhong, Q.; Luo, G.; Mao, Y.; Sun, K.; Feng, W.; Xu, W.; Cao, S.; Zeng, K.; et al., “MOOCCubeX: A Large Knowledge-centered Repository for Adaptive Learning in MOOCs,” trong </w:t>
                    </w:r>
                    <w:r w:rsidRPr="00080382">
                      <w:rPr>
                        <w:rFonts w:ascii="Times New Roman" w:hAnsi="Times New Roman" w:cs="Times New Roman"/>
                        <w:i/>
                        <w:iCs/>
                        <w:noProof/>
                        <w:lang w:val="vi-VN"/>
                      </w:rPr>
                      <w:t>In Proceedings of the 30th ACM International Conference on Information &amp; Knowledge Management</w:t>
                    </w:r>
                    <w:r w:rsidRPr="00080382">
                      <w:rPr>
                        <w:rFonts w:ascii="Times New Roman" w:hAnsi="Times New Roman" w:cs="Times New Roman"/>
                        <w:noProof/>
                        <w:lang w:val="vi-VN"/>
                      </w:rPr>
                      <w:t xml:space="preserve">, 2021. </w:t>
                    </w:r>
                  </w:p>
                </w:tc>
              </w:tr>
              <w:tr w:rsidR="00080382" w14:paraId="5536D3D8" w14:textId="77777777">
                <w:trPr>
                  <w:divId w:val="1948996559"/>
                  <w:tblCellSpacing w:w="15" w:type="dxa"/>
                </w:trPr>
                <w:tc>
                  <w:tcPr>
                    <w:tcW w:w="50" w:type="pct"/>
                    <w:hideMark/>
                  </w:tcPr>
                  <w:p w14:paraId="1F1CF660"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[2] </w:t>
                    </w:r>
                  </w:p>
                </w:tc>
                <w:tc>
                  <w:tcPr>
                    <w:tcW w:w="0" w:type="auto"/>
                    <w:hideMark/>
                  </w:tcPr>
                  <w:p w14:paraId="35248609"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“XuetangX: Online Courses from Top Universities,” Tsinghua University, [Trực tuyến]. Available: https://www.xuetangx.com/global. [Đã truy cập 28th May 2024].</w:t>
                    </w:r>
                  </w:p>
                </w:tc>
              </w:tr>
              <w:tr w:rsidR="00080382" w14:paraId="726E0D41" w14:textId="77777777">
                <w:trPr>
                  <w:divId w:val="1948996559"/>
                  <w:tblCellSpacing w:w="15" w:type="dxa"/>
                </w:trPr>
                <w:tc>
                  <w:tcPr>
                    <w:tcW w:w="50" w:type="pct"/>
                    <w:hideMark/>
                  </w:tcPr>
                  <w:p w14:paraId="3369F7BC"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[3] </w:t>
                    </w:r>
                  </w:p>
                </w:tc>
                <w:tc>
                  <w:tcPr>
                    <w:tcW w:w="0" w:type="auto"/>
                    <w:hideMark/>
                  </w:tcPr>
                  <w:p w14:paraId="0351C137"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S. H. Han, “PyPI,” Python Software Foundation, 14th June 2020. [Trực tuyến]. Available: https://pypi.org/project/googletrans/. [Đã truy cập 28th May 2024].</w:t>
                    </w:r>
                  </w:p>
                </w:tc>
              </w:tr>
              <w:tr w:rsidR="00080382" w14:paraId="42BE40D0" w14:textId="77777777">
                <w:trPr>
                  <w:divId w:val="1948996559"/>
                  <w:tblCellSpacing w:w="15" w:type="dxa"/>
                </w:trPr>
                <w:tc>
                  <w:tcPr>
                    <w:tcW w:w="50" w:type="pct"/>
                    <w:hideMark/>
                  </w:tcPr>
                  <w:p w14:paraId="02FF7240"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[4] </w:t>
                    </w:r>
                  </w:p>
                </w:tc>
                <w:tc>
                  <w:tcPr>
                    <w:tcW w:w="0" w:type="auto"/>
                    <w:hideMark/>
                  </w:tcPr>
                  <w:p w14:paraId="1CCEC091"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L. Long, “vietnamese-fullname-generator,” 19th March 2021. [Trực tuyến]. Available: https://github.com/lhlong/vietnamese-fullname-generator/commits/main/. [Đã truy cập 28th May 2024].</w:t>
                    </w:r>
                  </w:p>
                </w:tc>
              </w:tr>
              <w:tr w:rsidR="00080382" w14:paraId="09C2994A" w14:textId="77777777">
                <w:trPr>
                  <w:divId w:val="1948996559"/>
                  <w:tblCellSpacing w:w="15" w:type="dxa"/>
                </w:trPr>
                <w:tc>
                  <w:tcPr>
                    <w:tcW w:w="50" w:type="pct"/>
                    <w:hideMark/>
                  </w:tcPr>
                  <w:p w14:paraId="17C936A5"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[5] </w:t>
                    </w:r>
                  </w:p>
                </w:tc>
                <w:tc>
                  <w:tcPr>
                    <w:tcW w:w="0" w:type="auto"/>
                    <w:hideMark/>
                  </w:tcPr>
                  <w:p w14:paraId="1D420B92"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Dat Quoc Nguyen, Anh Tuan Nguyen, “PhoBERT: Pre-trained language models for Vietnamese,” trong </w:t>
                    </w:r>
                    <w:r w:rsidRPr="00080382">
                      <w:rPr>
                        <w:rFonts w:ascii="Times New Roman" w:hAnsi="Times New Roman" w:cs="Times New Roman"/>
                        <w:i/>
                        <w:iCs/>
                        <w:noProof/>
                        <w:lang w:val="vi-VN"/>
                      </w:rPr>
                      <w:t>Findings of the Association for Computational Linguistics: EMNLP 2020</w:t>
                    </w:r>
                    <w:r w:rsidRPr="00080382">
                      <w:rPr>
                        <w:rFonts w:ascii="Times New Roman" w:hAnsi="Times New Roman" w:cs="Times New Roman"/>
                        <w:noProof/>
                        <w:lang w:val="vi-VN"/>
                      </w:rPr>
                      <w:t xml:space="preserve">, 2020. </w:t>
                    </w:r>
                  </w:p>
                </w:tc>
              </w:tr>
              <w:tr w:rsidR="00080382" w14:paraId="4DF95CCA" w14:textId="77777777">
                <w:trPr>
                  <w:divId w:val="1948996559"/>
                  <w:tblCellSpacing w:w="15" w:type="dxa"/>
                </w:trPr>
                <w:tc>
                  <w:tcPr>
                    <w:tcW w:w="50" w:type="pct"/>
                    <w:hideMark/>
                  </w:tcPr>
                  <w:p w14:paraId="097F56AC"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[6] </w:t>
                    </w:r>
                  </w:p>
                </w:tc>
                <w:tc>
                  <w:tcPr>
                    <w:tcW w:w="0" w:type="auto"/>
                    <w:hideMark/>
                  </w:tcPr>
                  <w:p w14:paraId="752CAD18"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Thanh Vu, Dat Quoc Nguyen, Dai Quoc Nguyen, Mark Dras, and Mark Johnson, “VnCoreNLP: A Vietnamese Natural Language Processing Toolkit,” trong </w:t>
                    </w:r>
                    <w:r w:rsidRPr="00080382">
                      <w:rPr>
                        <w:rFonts w:ascii="Times New Roman" w:hAnsi="Times New Roman" w:cs="Times New Roman"/>
                        <w:i/>
                        <w:iCs/>
                        <w:noProof/>
                        <w:lang w:val="vi-VN"/>
                      </w:rPr>
                      <w:t>Proceedings of NAACL: Demonstrations</w:t>
                    </w:r>
                    <w:r w:rsidRPr="00080382">
                      <w:rPr>
                        <w:rFonts w:ascii="Times New Roman" w:hAnsi="Times New Roman" w:cs="Times New Roman"/>
                        <w:noProof/>
                        <w:lang w:val="vi-VN"/>
                      </w:rPr>
                      <w:t xml:space="preserve">, 2018. </w:t>
                    </w:r>
                  </w:p>
                </w:tc>
              </w:tr>
              <w:tr w:rsidR="00080382" w14:paraId="7EC6E5EB" w14:textId="77777777">
                <w:trPr>
                  <w:divId w:val="1948996559"/>
                  <w:tblCellSpacing w:w="15" w:type="dxa"/>
                </w:trPr>
                <w:tc>
                  <w:tcPr>
                    <w:tcW w:w="50" w:type="pct"/>
                    <w:hideMark/>
                  </w:tcPr>
                  <w:p w14:paraId="7269A0F3"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[7] </w:t>
                    </w:r>
                  </w:p>
                </w:tc>
                <w:tc>
                  <w:tcPr>
                    <w:tcW w:w="0" w:type="auto"/>
                    <w:hideMark/>
                  </w:tcPr>
                  <w:p w14:paraId="595075E0"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“ChatGPT,” OpenAI, [Trực tuyến]. Available: https://chatgpt.com/. [Đã truy cập 28th May 2024].</w:t>
                    </w:r>
                  </w:p>
                </w:tc>
              </w:tr>
              <w:tr w:rsidR="00080382" w14:paraId="68EB3F62" w14:textId="77777777">
                <w:trPr>
                  <w:divId w:val="1948996559"/>
                  <w:tblCellSpacing w:w="15" w:type="dxa"/>
                </w:trPr>
                <w:tc>
                  <w:tcPr>
                    <w:tcW w:w="50" w:type="pct"/>
                    <w:hideMark/>
                  </w:tcPr>
                  <w:p w14:paraId="2F6F5684"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[8] </w:t>
                    </w:r>
                  </w:p>
                </w:tc>
                <w:tc>
                  <w:tcPr>
                    <w:tcW w:w="0" w:type="auto"/>
                    <w:hideMark/>
                  </w:tcPr>
                  <w:p w14:paraId="5D56E064"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“Gemini,” Google, [Trực tuyến]. Available: https://gemini.google.com/app. [Đã truy cập 28th May 2024].</w:t>
                    </w:r>
                  </w:p>
                </w:tc>
              </w:tr>
              <w:tr w:rsidR="00080382" w14:paraId="64326B61" w14:textId="77777777">
                <w:trPr>
                  <w:divId w:val="1948996559"/>
                  <w:tblCellSpacing w:w="15" w:type="dxa"/>
                </w:trPr>
                <w:tc>
                  <w:tcPr>
                    <w:tcW w:w="50" w:type="pct"/>
                    <w:hideMark/>
                  </w:tcPr>
                  <w:p w14:paraId="23EB7163"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[9] </w:t>
                    </w:r>
                  </w:p>
                </w:tc>
                <w:tc>
                  <w:tcPr>
                    <w:tcW w:w="0" w:type="auto"/>
                    <w:hideMark/>
                  </w:tcPr>
                  <w:p w14:paraId="1A69B431"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Han, J., Pei, J., Yin, Y. et al, “Mining Frequent Patterns without Candidate Generation: A Frequent-Pattern Tree Approach,” trong </w:t>
                    </w:r>
                    <w:r w:rsidRPr="00080382">
                      <w:rPr>
                        <w:rFonts w:ascii="Times New Roman" w:hAnsi="Times New Roman" w:cs="Times New Roman"/>
                        <w:i/>
                        <w:iCs/>
                        <w:noProof/>
                        <w:lang w:val="vi-VN"/>
                      </w:rPr>
                      <w:t>Data Mining and Knowledge Discovery 8</w:t>
                    </w:r>
                    <w:r w:rsidRPr="00080382">
                      <w:rPr>
                        <w:rFonts w:ascii="Times New Roman" w:hAnsi="Times New Roman" w:cs="Times New Roman"/>
                        <w:noProof/>
                        <w:lang w:val="vi-VN"/>
                      </w:rPr>
                      <w:t xml:space="preserve">, 2004. </w:t>
                    </w:r>
                  </w:p>
                </w:tc>
              </w:tr>
              <w:tr w:rsidR="00080382" w14:paraId="121D9585" w14:textId="77777777">
                <w:trPr>
                  <w:divId w:val="1948996559"/>
                  <w:tblCellSpacing w:w="15" w:type="dxa"/>
                </w:trPr>
                <w:tc>
                  <w:tcPr>
                    <w:tcW w:w="50" w:type="pct"/>
                    <w:hideMark/>
                  </w:tcPr>
                  <w:p w14:paraId="7D4E4F30"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[10] </w:t>
                    </w:r>
                  </w:p>
                </w:tc>
                <w:tc>
                  <w:tcPr>
                    <w:tcW w:w="0" w:type="auto"/>
                    <w:hideMark/>
                  </w:tcPr>
                  <w:p w14:paraId="4040D44E" w14:textId="77777777" w:rsidR="00080382" w:rsidRPr="00080382" w:rsidRDefault="00080382">
                    <w:pPr>
                      <w:pStyle w:val="DanhmucTailiuThamkhao"/>
                      <w:rPr>
                        <w:rFonts w:ascii="Times New Roman" w:hAnsi="Times New Roman" w:cs="Times New Roman"/>
                        <w:noProof/>
                        <w:lang w:val="vi-VN"/>
                      </w:rPr>
                    </w:pPr>
                    <w:r w:rsidRPr="00080382">
                      <w:rPr>
                        <w:rFonts w:ascii="Times New Roman" w:hAnsi="Times New Roman" w:cs="Times New Roman"/>
                        <w:noProof/>
                        <w:lang w:val="vi-VN"/>
                      </w:rPr>
                      <w:t xml:space="preserve">Xiangnan He, Yixin Cao, Meng Liu, and Tat-Seng Chua, “KGAT: Knowledge graph attention network for recommendation,” trong </w:t>
                    </w:r>
                    <w:r w:rsidRPr="00080382">
                      <w:rPr>
                        <w:rFonts w:ascii="Times New Roman" w:hAnsi="Times New Roman" w:cs="Times New Roman"/>
                        <w:i/>
                        <w:iCs/>
                        <w:noProof/>
                        <w:lang w:val="vi-VN"/>
                      </w:rPr>
                      <w:t>KDD 2019</w:t>
                    </w:r>
                    <w:r w:rsidRPr="00080382">
                      <w:rPr>
                        <w:rFonts w:ascii="Times New Roman" w:hAnsi="Times New Roman" w:cs="Times New Roman"/>
                        <w:noProof/>
                        <w:lang w:val="vi-VN"/>
                      </w:rPr>
                      <w:t xml:space="preserve">, 2019. </w:t>
                    </w:r>
                  </w:p>
                </w:tc>
              </w:tr>
            </w:tbl>
            <w:p w14:paraId="13FDD959" w14:textId="77777777" w:rsidR="00080382" w:rsidRDefault="00080382">
              <w:pPr>
                <w:divId w:val="1948996559"/>
                <w:rPr>
                  <w:rFonts w:eastAsia="Times New Roman"/>
                  <w:noProof/>
                </w:rPr>
              </w:pPr>
            </w:p>
            <w:p w14:paraId="5D5C0491" w14:textId="01579813" w:rsidR="001C729C" w:rsidRDefault="001C729C">
              <w:r>
                <w:rPr>
                  <w:b/>
                  <w:bCs/>
                  <w:noProof/>
                </w:rPr>
                <w:fldChar w:fldCharType="end"/>
              </w:r>
            </w:p>
          </w:sdtContent>
        </w:sdt>
      </w:sdtContent>
    </w:sdt>
    <w:p w14:paraId="2AFC1EE1" w14:textId="77777777" w:rsidR="00D63A7D" w:rsidRPr="001C729C" w:rsidRDefault="00D63A7D" w:rsidP="00D63A7D">
      <w:pPr>
        <w:rPr>
          <w:rFonts w:cs="Times New Roman"/>
          <w:lang w:val="vi-VN"/>
        </w:rPr>
      </w:pPr>
    </w:p>
    <w:sectPr w:rsidR="00D63A7D" w:rsidRPr="001C729C" w:rsidSect="00771E6A">
      <w:footerReference w:type="default" r:id="rId54"/>
      <w:pgSz w:w="11906" w:h="16838" w:code="9"/>
      <w:pgMar w:top="1701" w:right="1134" w:bottom="1985" w:left="1985" w:header="706" w:footer="706"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8BE690" w14:textId="77777777" w:rsidR="00971009" w:rsidRDefault="00971009">
      <w:pPr>
        <w:spacing w:before="0" w:after="0" w:line="240" w:lineRule="auto"/>
      </w:pPr>
      <w:r>
        <w:separator/>
      </w:r>
    </w:p>
  </w:endnote>
  <w:endnote w:type="continuationSeparator" w:id="0">
    <w:p w14:paraId="6E4ECD2C" w14:textId="77777777" w:rsidR="00971009" w:rsidRDefault="00971009">
      <w:pPr>
        <w:spacing w:before="0" w:after="0" w:line="240" w:lineRule="auto"/>
      </w:pPr>
      <w:r>
        <w:continuationSeparator/>
      </w:r>
    </w:p>
  </w:endnote>
  <w:endnote w:type="continuationNotice" w:id="1">
    <w:p w14:paraId="14C69DF3" w14:textId="77777777" w:rsidR="00971009" w:rsidRDefault="0097100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09A1CAB7-50B5-48D0-A2C7-216D4A53E1D3}"/>
  </w:font>
  <w:font w:name="Quicksand">
    <w:altName w:val="Calibri"/>
    <w:charset w:val="00"/>
    <w:family w:val="auto"/>
    <w:pitch w:val="default"/>
    <w:embedRegular r:id="rId2" w:fontKey="{7260F191-BF45-4CBE-B87C-8279F888C0B4}"/>
    <w:embedBold r:id="rId3" w:fontKey="{39685B6F-8CCE-4BBD-9657-B8993949B17E}"/>
    <w:embedItalic r:id="rId4" w:fontKey="{23AD896F-414B-4BC3-9DE9-B02EA9585871}"/>
    <w:embedBoldItalic r:id="rId5" w:fontKey="{9D62729D-6E7E-454F-82BC-AFDAF8A232DB}"/>
  </w:font>
  <w:font w:name="Calibri">
    <w:panose1 w:val="020F0502020204030204"/>
    <w:charset w:val="00"/>
    <w:family w:val="swiss"/>
    <w:pitch w:val="variable"/>
    <w:sig w:usb0="E4002EFF" w:usb1="C200247B" w:usb2="00000009" w:usb3="00000000" w:csb0="000001FF" w:csb1="00000000"/>
    <w:embedRegular r:id="rId6" w:fontKey="{6CD08DFB-F05A-41F7-BA5B-87FAA0BFA2EB}"/>
    <w:embedItalic r:id="rId7" w:fontKey="{3FDD33AC-8C21-44EF-B9BC-07FE42B90473}"/>
  </w:font>
  <w:font w:name="Georgia">
    <w:panose1 w:val="02040502050405020303"/>
    <w:charset w:val="00"/>
    <w:family w:val="roman"/>
    <w:pitch w:val="variable"/>
    <w:sig w:usb0="00000287" w:usb1="00000000" w:usb2="00000000" w:usb3="00000000" w:csb0="0000009F" w:csb1="00000000"/>
    <w:embedRegular r:id="rId8" w:fontKey="{B2F4D406-0427-47A0-BF67-368CA308E3A4}"/>
    <w:embedItalic r:id="rId9" w:fontKey="{2086B1E0-DE4A-46D7-B605-8BD54AE70A81}"/>
  </w:font>
  <w:font w:name="Cambria Math">
    <w:panose1 w:val="02040503050406030204"/>
    <w:charset w:val="00"/>
    <w:family w:val="roman"/>
    <w:pitch w:val="variable"/>
    <w:sig w:usb0="E00006FF" w:usb1="420024FF" w:usb2="02000000" w:usb3="00000000" w:csb0="0000019F" w:csb1="00000000"/>
    <w:embedItalic r:id="rId10" w:fontKey="{619476CE-2D37-406C-8912-EFB565E3E0F9}"/>
  </w:font>
  <w:font w:name="Segoe UI Emoji">
    <w:panose1 w:val="020B0502040204020203"/>
    <w:charset w:val="00"/>
    <w:family w:val="swiss"/>
    <w:pitch w:val="variable"/>
    <w:sig w:usb0="00000003" w:usb1="02000000" w:usb2="08000000" w:usb3="00000000" w:csb0="00000001" w:csb1="00000000"/>
    <w:embedRegular r:id="rId11" w:fontKey="{88CBC756-4FA0-4F55-AF00-F11F2AAF2A2F}"/>
  </w:font>
  <w:font w:name="MS Gothic">
    <w:altName w:val="ＭＳ ゴシック"/>
    <w:panose1 w:val="020B0609070205080204"/>
    <w:charset w:val="80"/>
    <w:family w:val="modern"/>
    <w:pitch w:val="fixed"/>
    <w:sig w:usb0="E00002FF" w:usb1="6AC7FDFB" w:usb2="08000012" w:usb3="00000000" w:csb0="0002009F" w:csb1="00000000"/>
    <w:embedRegular r:id="rId12" w:subsetted="1" w:fontKey="{E58270D5-CAFC-4AE9-9844-DE2A398233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B4746" w14:textId="462EBB2D" w:rsidR="00470840" w:rsidRDefault="00470840">
    <w:pPr>
      <w:pStyle w:val="Chntrang"/>
      <w:jc w:val="center"/>
    </w:pPr>
  </w:p>
  <w:p w14:paraId="362FC086" w14:textId="6BFBF08D" w:rsidR="007237CE" w:rsidRDefault="007237CE">
    <w:pPr>
      <w:pBdr>
        <w:top w:val="nil"/>
        <w:left w:val="nil"/>
        <w:bottom w:val="nil"/>
        <w:right w:val="nil"/>
        <w:between w:val="nil"/>
      </w:pBdr>
      <w:tabs>
        <w:tab w:val="center" w:pos="4680"/>
        <w:tab w:val="right" w:pos="9360"/>
      </w:tabs>
      <w:spacing w:before="0"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721200"/>
      <w:docPartObj>
        <w:docPartGallery w:val="Page Numbers (Bottom of Page)"/>
        <w:docPartUnique/>
      </w:docPartObj>
    </w:sdtPr>
    <w:sdtEndPr>
      <w:rPr>
        <w:noProof/>
      </w:rPr>
    </w:sdtEndPr>
    <w:sdtContent>
      <w:p w14:paraId="3DF5B289" w14:textId="77777777" w:rsidR="00470840" w:rsidRDefault="00470840">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15CF03D2" w14:textId="77777777" w:rsidR="00470840" w:rsidRDefault="00470840">
    <w:pPr>
      <w:pBdr>
        <w:top w:val="nil"/>
        <w:left w:val="nil"/>
        <w:bottom w:val="nil"/>
        <w:right w:val="nil"/>
        <w:between w:val="nil"/>
      </w:pBdr>
      <w:tabs>
        <w:tab w:val="center" w:pos="4680"/>
        <w:tab w:val="right" w:pos="9360"/>
      </w:tabs>
      <w:spacing w:before="0"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F5ABBF" w14:textId="77777777" w:rsidR="00971009" w:rsidRDefault="00971009">
      <w:pPr>
        <w:spacing w:before="0" w:after="0" w:line="240" w:lineRule="auto"/>
      </w:pPr>
      <w:r>
        <w:separator/>
      </w:r>
    </w:p>
  </w:footnote>
  <w:footnote w:type="continuationSeparator" w:id="0">
    <w:p w14:paraId="12EB5E7F" w14:textId="77777777" w:rsidR="00971009" w:rsidRDefault="00971009">
      <w:pPr>
        <w:spacing w:before="0" w:after="0" w:line="240" w:lineRule="auto"/>
      </w:pPr>
      <w:r>
        <w:continuationSeparator/>
      </w:r>
    </w:p>
  </w:footnote>
  <w:footnote w:type="continuationNotice" w:id="1">
    <w:p w14:paraId="6D386EDA" w14:textId="77777777" w:rsidR="00971009" w:rsidRDefault="0097100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163BA" w14:textId="45B8FAC4" w:rsidR="007237CE" w:rsidRPr="00470840" w:rsidRDefault="007237CE">
    <w:pPr>
      <w:pBdr>
        <w:top w:val="nil"/>
        <w:left w:val="nil"/>
        <w:bottom w:val="nil"/>
        <w:right w:val="nil"/>
        <w:between w:val="nil"/>
      </w:pBdr>
      <w:tabs>
        <w:tab w:val="center" w:pos="4680"/>
        <w:tab w:val="right" w:pos="9360"/>
      </w:tabs>
      <w:spacing w:before="0" w:after="0" w:line="240" w:lineRule="auto"/>
      <w:rPr>
        <w:color w:val="00000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B567F"/>
    <w:multiLevelType w:val="hybridMultilevel"/>
    <w:tmpl w:val="A0160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B5B9A"/>
    <w:multiLevelType w:val="multilevel"/>
    <w:tmpl w:val="B85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BD6738"/>
    <w:multiLevelType w:val="hybridMultilevel"/>
    <w:tmpl w:val="105AD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511339"/>
    <w:multiLevelType w:val="hybridMultilevel"/>
    <w:tmpl w:val="3D7E998C"/>
    <w:lvl w:ilvl="0" w:tplc="6D7A77D8">
      <w:numFmt w:val="bullet"/>
      <w:lvlText w:val="-"/>
      <w:lvlJc w:val="left"/>
      <w:pPr>
        <w:ind w:left="72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E47D6A"/>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5" w15:restartNumberingAfterBreak="0">
    <w:nsid w:val="29BD6C4A"/>
    <w:multiLevelType w:val="multilevel"/>
    <w:tmpl w:val="513A7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BA3DAF"/>
    <w:multiLevelType w:val="hybridMultilevel"/>
    <w:tmpl w:val="194E4C20"/>
    <w:lvl w:ilvl="0" w:tplc="49D4B220">
      <w:numFmt w:val="bullet"/>
      <w:lvlText w:val="-"/>
      <w:lvlJc w:val="left"/>
      <w:pPr>
        <w:ind w:left="720" w:hanging="360"/>
      </w:pPr>
      <w:rPr>
        <w:rFonts w:ascii="Cambria" w:eastAsia="Quicksand" w:hAnsi="Cambria" w:cs="Quicksan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5342FE"/>
    <w:multiLevelType w:val="hybridMultilevel"/>
    <w:tmpl w:val="9962C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731425"/>
    <w:multiLevelType w:val="hybridMultilevel"/>
    <w:tmpl w:val="B9D6E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16793"/>
    <w:multiLevelType w:val="hybridMultilevel"/>
    <w:tmpl w:val="85885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ED6F5E"/>
    <w:multiLevelType w:val="hybridMultilevel"/>
    <w:tmpl w:val="F1667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8E742C"/>
    <w:multiLevelType w:val="hybridMultilevel"/>
    <w:tmpl w:val="C0DE84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ED3173"/>
    <w:multiLevelType w:val="hybridMultilevel"/>
    <w:tmpl w:val="8B9E94BA"/>
    <w:lvl w:ilvl="0" w:tplc="6D7A77D8">
      <w:numFmt w:val="bullet"/>
      <w:lvlText w:val="-"/>
      <w:lvlJc w:val="left"/>
      <w:pPr>
        <w:ind w:left="720" w:hanging="360"/>
      </w:pPr>
      <w:rPr>
        <w:rFonts w:ascii="Times New Roman" w:eastAsia="Times New Roman" w:hAnsi="Times New Roman" w:cs="Times New Roman" w:hint="default"/>
        <w:color w:val="000000"/>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F4BEB"/>
    <w:multiLevelType w:val="hybridMultilevel"/>
    <w:tmpl w:val="337EB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9311532">
    <w:abstractNumId w:val="6"/>
  </w:num>
  <w:num w:numId="2" w16cid:durableId="595865673">
    <w:abstractNumId w:val="4"/>
  </w:num>
  <w:num w:numId="3" w16cid:durableId="1489438437">
    <w:abstractNumId w:val="3"/>
  </w:num>
  <w:num w:numId="4" w16cid:durableId="2018077926">
    <w:abstractNumId w:val="1"/>
  </w:num>
  <w:num w:numId="5" w16cid:durableId="1391465535">
    <w:abstractNumId w:val="5"/>
  </w:num>
  <w:num w:numId="6" w16cid:durableId="1224297960">
    <w:abstractNumId w:val="12"/>
  </w:num>
  <w:num w:numId="7" w16cid:durableId="324936591">
    <w:abstractNumId w:val="11"/>
  </w:num>
  <w:num w:numId="8" w16cid:durableId="130556314">
    <w:abstractNumId w:val="0"/>
  </w:num>
  <w:num w:numId="9" w16cid:durableId="1365904070">
    <w:abstractNumId w:val="2"/>
  </w:num>
  <w:num w:numId="10" w16cid:durableId="619381195">
    <w:abstractNumId w:val="10"/>
  </w:num>
  <w:num w:numId="11" w16cid:durableId="1247154068">
    <w:abstractNumId w:val="8"/>
  </w:num>
  <w:num w:numId="12" w16cid:durableId="448819561">
    <w:abstractNumId w:val="13"/>
  </w:num>
  <w:num w:numId="13" w16cid:durableId="638344189">
    <w:abstractNumId w:val="7"/>
  </w:num>
  <w:num w:numId="14" w16cid:durableId="82755279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7CE"/>
    <w:rsid w:val="00011E9B"/>
    <w:rsid w:val="00014DFC"/>
    <w:rsid w:val="000168AB"/>
    <w:rsid w:val="00016920"/>
    <w:rsid w:val="000208CF"/>
    <w:rsid w:val="00024607"/>
    <w:rsid w:val="000328A9"/>
    <w:rsid w:val="00034475"/>
    <w:rsid w:val="00034875"/>
    <w:rsid w:val="00040F79"/>
    <w:rsid w:val="00044C37"/>
    <w:rsid w:val="00054DEB"/>
    <w:rsid w:val="00055EF0"/>
    <w:rsid w:val="000629F0"/>
    <w:rsid w:val="0006337E"/>
    <w:rsid w:val="000654E9"/>
    <w:rsid w:val="0006668C"/>
    <w:rsid w:val="00070A99"/>
    <w:rsid w:val="00076B24"/>
    <w:rsid w:val="000770DC"/>
    <w:rsid w:val="000775C8"/>
    <w:rsid w:val="00077ADD"/>
    <w:rsid w:val="00080382"/>
    <w:rsid w:val="00084447"/>
    <w:rsid w:val="00092B98"/>
    <w:rsid w:val="000A019B"/>
    <w:rsid w:val="000B1B4A"/>
    <w:rsid w:val="000C4354"/>
    <w:rsid w:val="000C654D"/>
    <w:rsid w:val="000C6D30"/>
    <w:rsid w:val="000D2261"/>
    <w:rsid w:val="000D280E"/>
    <w:rsid w:val="000D6A71"/>
    <w:rsid w:val="000D7349"/>
    <w:rsid w:val="000E32A8"/>
    <w:rsid w:val="000E58D3"/>
    <w:rsid w:val="000E7D8B"/>
    <w:rsid w:val="000F4273"/>
    <w:rsid w:val="000F46DB"/>
    <w:rsid w:val="000F593C"/>
    <w:rsid w:val="000F5A93"/>
    <w:rsid w:val="000F769A"/>
    <w:rsid w:val="0010532D"/>
    <w:rsid w:val="001071D9"/>
    <w:rsid w:val="0011257C"/>
    <w:rsid w:val="00124777"/>
    <w:rsid w:val="00125D49"/>
    <w:rsid w:val="001314ED"/>
    <w:rsid w:val="00132D16"/>
    <w:rsid w:val="001546BE"/>
    <w:rsid w:val="00160DBB"/>
    <w:rsid w:val="00167617"/>
    <w:rsid w:val="00171136"/>
    <w:rsid w:val="00181A83"/>
    <w:rsid w:val="00187C3E"/>
    <w:rsid w:val="00192C60"/>
    <w:rsid w:val="00192F4F"/>
    <w:rsid w:val="001A316A"/>
    <w:rsid w:val="001C4E33"/>
    <w:rsid w:val="001C518D"/>
    <w:rsid w:val="001C729C"/>
    <w:rsid w:val="001D02FB"/>
    <w:rsid w:val="001D1B4F"/>
    <w:rsid w:val="001D7317"/>
    <w:rsid w:val="001E00D2"/>
    <w:rsid w:val="001F0E83"/>
    <w:rsid w:val="001F443E"/>
    <w:rsid w:val="001F5B59"/>
    <w:rsid w:val="001F7A82"/>
    <w:rsid w:val="001F7E18"/>
    <w:rsid w:val="00200FAC"/>
    <w:rsid w:val="00206F25"/>
    <w:rsid w:val="00207F36"/>
    <w:rsid w:val="00221D19"/>
    <w:rsid w:val="00226C47"/>
    <w:rsid w:val="002273CB"/>
    <w:rsid w:val="00233233"/>
    <w:rsid w:val="00234AF1"/>
    <w:rsid w:val="0023781B"/>
    <w:rsid w:val="0024262A"/>
    <w:rsid w:val="002444DF"/>
    <w:rsid w:val="002552C1"/>
    <w:rsid w:val="0025564E"/>
    <w:rsid w:val="002570EE"/>
    <w:rsid w:val="00260A80"/>
    <w:rsid w:val="002670DF"/>
    <w:rsid w:val="00267764"/>
    <w:rsid w:val="00270B28"/>
    <w:rsid w:val="002817D0"/>
    <w:rsid w:val="00294B86"/>
    <w:rsid w:val="002A6387"/>
    <w:rsid w:val="002A6AF2"/>
    <w:rsid w:val="002B4940"/>
    <w:rsid w:val="002B695D"/>
    <w:rsid w:val="002C07B9"/>
    <w:rsid w:val="002C17A4"/>
    <w:rsid w:val="002C4FED"/>
    <w:rsid w:val="002C5CC4"/>
    <w:rsid w:val="002D0CCC"/>
    <w:rsid w:val="002D5AAD"/>
    <w:rsid w:val="002E0915"/>
    <w:rsid w:val="002E1FEB"/>
    <w:rsid w:val="002E24FE"/>
    <w:rsid w:val="002E4086"/>
    <w:rsid w:val="002E683C"/>
    <w:rsid w:val="002F5E90"/>
    <w:rsid w:val="002F5FB6"/>
    <w:rsid w:val="002F66A1"/>
    <w:rsid w:val="00306D3C"/>
    <w:rsid w:val="00307646"/>
    <w:rsid w:val="0032314F"/>
    <w:rsid w:val="00333EC6"/>
    <w:rsid w:val="003451EB"/>
    <w:rsid w:val="003473A8"/>
    <w:rsid w:val="00352D0F"/>
    <w:rsid w:val="0036067D"/>
    <w:rsid w:val="00373DA2"/>
    <w:rsid w:val="0037725F"/>
    <w:rsid w:val="003809C9"/>
    <w:rsid w:val="003962B8"/>
    <w:rsid w:val="00397E35"/>
    <w:rsid w:val="003A6D6D"/>
    <w:rsid w:val="003C4C2A"/>
    <w:rsid w:val="003C6695"/>
    <w:rsid w:val="003C7951"/>
    <w:rsid w:val="003E10B3"/>
    <w:rsid w:val="003E14C0"/>
    <w:rsid w:val="003E6834"/>
    <w:rsid w:val="003E6CBB"/>
    <w:rsid w:val="003F0497"/>
    <w:rsid w:val="003F11D5"/>
    <w:rsid w:val="003F25CE"/>
    <w:rsid w:val="003F353F"/>
    <w:rsid w:val="0041352B"/>
    <w:rsid w:val="0042638C"/>
    <w:rsid w:val="004313AB"/>
    <w:rsid w:val="00432846"/>
    <w:rsid w:val="0043474A"/>
    <w:rsid w:val="00436ED6"/>
    <w:rsid w:val="00442886"/>
    <w:rsid w:val="00451675"/>
    <w:rsid w:val="00456893"/>
    <w:rsid w:val="004704EE"/>
    <w:rsid w:val="00470840"/>
    <w:rsid w:val="00482D2E"/>
    <w:rsid w:val="00484A1F"/>
    <w:rsid w:val="0049559F"/>
    <w:rsid w:val="004A0B00"/>
    <w:rsid w:val="004A1755"/>
    <w:rsid w:val="004A4B75"/>
    <w:rsid w:val="004A66D6"/>
    <w:rsid w:val="004B0893"/>
    <w:rsid w:val="004B2D4B"/>
    <w:rsid w:val="004B6D04"/>
    <w:rsid w:val="004B754C"/>
    <w:rsid w:val="004D107A"/>
    <w:rsid w:val="004D21B9"/>
    <w:rsid w:val="004D36B5"/>
    <w:rsid w:val="004D5DEC"/>
    <w:rsid w:val="004E0B3E"/>
    <w:rsid w:val="004E374B"/>
    <w:rsid w:val="004E7AB6"/>
    <w:rsid w:val="004F28B5"/>
    <w:rsid w:val="004F32F8"/>
    <w:rsid w:val="004F5A07"/>
    <w:rsid w:val="004F7CD8"/>
    <w:rsid w:val="00506663"/>
    <w:rsid w:val="0052207F"/>
    <w:rsid w:val="005265D5"/>
    <w:rsid w:val="005268D7"/>
    <w:rsid w:val="0053317E"/>
    <w:rsid w:val="005332E7"/>
    <w:rsid w:val="00533BD6"/>
    <w:rsid w:val="00535746"/>
    <w:rsid w:val="00537AEB"/>
    <w:rsid w:val="005609E0"/>
    <w:rsid w:val="00560AC9"/>
    <w:rsid w:val="00567168"/>
    <w:rsid w:val="005673B0"/>
    <w:rsid w:val="005676B0"/>
    <w:rsid w:val="00574F04"/>
    <w:rsid w:val="005751C6"/>
    <w:rsid w:val="00576900"/>
    <w:rsid w:val="0057696D"/>
    <w:rsid w:val="005872B5"/>
    <w:rsid w:val="00587D26"/>
    <w:rsid w:val="00593120"/>
    <w:rsid w:val="005940CD"/>
    <w:rsid w:val="00594836"/>
    <w:rsid w:val="0059645B"/>
    <w:rsid w:val="005A1878"/>
    <w:rsid w:val="005C3464"/>
    <w:rsid w:val="005C3BB2"/>
    <w:rsid w:val="005C4749"/>
    <w:rsid w:val="005C521E"/>
    <w:rsid w:val="005D2789"/>
    <w:rsid w:val="005D68BE"/>
    <w:rsid w:val="005E0065"/>
    <w:rsid w:val="005E2232"/>
    <w:rsid w:val="005E7802"/>
    <w:rsid w:val="005F4CFF"/>
    <w:rsid w:val="006150DE"/>
    <w:rsid w:val="006165B3"/>
    <w:rsid w:val="0062188A"/>
    <w:rsid w:val="0063132F"/>
    <w:rsid w:val="00632249"/>
    <w:rsid w:val="00637178"/>
    <w:rsid w:val="00637BDD"/>
    <w:rsid w:val="0065439D"/>
    <w:rsid w:val="00655AF4"/>
    <w:rsid w:val="006650EA"/>
    <w:rsid w:val="00677066"/>
    <w:rsid w:val="00680CC5"/>
    <w:rsid w:val="00687161"/>
    <w:rsid w:val="006A013B"/>
    <w:rsid w:val="006A5709"/>
    <w:rsid w:val="006B7113"/>
    <w:rsid w:val="006B7B5E"/>
    <w:rsid w:val="006B7B66"/>
    <w:rsid w:val="006C4194"/>
    <w:rsid w:val="006C7A06"/>
    <w:rsid w:val="006D194A"/>
    <w:rsid w:val="006D253E"/>
    <w:rsid w:val="006E5418"/>
    <w:rsid w:val="006F2911"/>
    <w:rsid w:val="006F6545"/>
    <w:rsid w:val="007027E0"/>
    <w:rsid w:val="007032AD"/>
    <w:rsid w:val="0070439B"/>
    <w:rsid w:val="007049AF"/>
    <w:rsid w:val="0071485F"/>
    <w:rsid w:val="007237CE"/>
    <w:rsid w:val="00740C1F"/>
    <w:rsid w:val="00741E2B"/>
    <w:rsid w:val="0074395B"/>
    <w:rsid w:val="00751B2A"/>
    <w:rsid w:val="0075217D"/>
    <w:rsid w:val="00753334"/>
    <w:rsid w:val="00763A0B"/>
    <w:rsid w:val="00765320"/>
    <w:rsid w:val="007677D2"/>
    <w:rsid w:val="0077116D"/>
    <w:rsid w:val="00771E6A"/>
    <w:rsid w:val="0077212B"/>
    <w:rsid w:val="00776D19"/>
    <w:rsid w:val="0079007B"/>
    <w:rsid w:val="00790B17"/>
    <w:rsid w:val="007946E7"/>
    <w:rsid w:val="007976F7"/>
    <w:rsid w:val="007A02F3"/>
    <w:rsid w:val="007A5804"/>
    <w:rsid w:val="007B371F"/>
    <w:rsid w:val="007C1E1B"/>
    <w:rsid w:val="007C2C25"/>
    <w:rsid w:val="007D2F7F"/>
    <w:rsid w:val="007D338A"/>
    <w:rsid w:val="007D36D3"/>
    <w:rsid w:val="00800A59"/>
    <w:rsid w:val="00803CB7"/>
    <w:rsid w:val="008044A3"/>
    <w:rsid w:val="00810423"/>
    <w:rsid w:val="00813FC9"/>
    <w:rsid w:val="00814DBF"/>
    <w:rsid w:val="00830A80"/>
    <w:rsid w:val="0083604A"/>
    <w:rsid w:val="00840556"/>
    <w:rsid w:val="008405E1"/>
    <w:rsid w:val="008411C6"/>
    <w:rsid w:val="00843890"/>
    <w:rsid w:val="00846080"/>
    <w:rsid w:val="00851307"/>
    <w:rsid w:val="008528EE"/>
    <w:rsid w:val="0086342E"/>
    <w:rsid w:val="00870B2E"/>
    <w:rsid w:val="0088443B"/>
    <w:rsid w:val="0089271B"/>
    <w:rsid w:val="008A1457"/>
    <w:rsid w:val="008A6D7D"/>
    <w:rsid w:val="008A77E7"/>
    <w:rsid w:val="008B2548"/>
    <w:rsid w:val="008B2657"/>
    <w:rsid w:val="008B3915"/>
    <w:rsid w:val="008B3AEC"/>
    <w:rsid w:val="008C155B"/>
    <w:rsid w:val="008D7313"/>
    <w:rsid w:val="008E4867"/>
    <w:rsid w:val="008E622A"/>
    <w:rsid w:val="008E6949"/>
    <w:rsid w:val="008E6C0A"/>
    <w:rsid w:val="008F09BD"/>
    <w:rsid w:val="008F5261"/>
    <w:rsid w:val="008F7429"/>
    <w:rsid w:val="009010DA"/>
    <w:rsid w:val="00907601"/>
    <w:rsid w:val="00914B19"/>
    <w:rsid w:val="00915E5E"/>
    <w:rsid w:val="00925295"/>
    <w:rsid w:val="00925D5D"/>
    <w:rsid w:val="0093515F"/>
    <w:rsid w:val="009438D7"/>
    <w:rsid w:val="0095422C"/>
    <w:rsid w:val="0095564A"/>
    <w:rsid w:val="00960D68"/>
    <w:rsid w:val="009618FA"/>
    <w:rsid w:val="00962759"/>
    <w:rsid w:val="00962CF5"/>
    <w:rsid w:val="00965625"/>
    <w:rsid w:val="00965941"/>
    <w:rsid w:val="00971009"/>
    <w:rsid w:val="00984DE5"/>
    <w:rsid w:val="00985F5F"/>
    <w:rsid w:val="00994C04"/>
    <w:rsid w:val="009950DE"/>
    <w:rsid w:val="00995B68"/>
    <w:rsid w:val="009B6F01"/>
    <w:rsid w:val="009C2F99"/>
    <w:rsid w:val="009D7B17"/>
    <w:rsid w:val="009E7088"/>
    <w:rsid w:val="00A036A0"/>
    <w:rsid w:val="00A07B08"/>
    <w:rsid w:val="00A07DDF"/>
    <w:rsid w:val="00A11078"/>
    <w:rsid w:val="00A12EA9"/>
    <w:rsid w:val="00A15D96"/>
    <w:rsid w:val="00A17FB2"/>
    <w:rsid w:val="00A21D97"/>
    <w:rsid w:val="00A2470D"/>
    <w:rsid w:val="00A26BBF"/>
    <w:rsid w:val="00A27239"/>
    <w:rsid w:val="00A35F9C"/>
    <w:rsid w:val="00A46711"/>
    <w:rsid w:val="00A5278C"/>
    <w:rsid w:val="00A648BC"/>
    <w:rsid w:val="00A66512"/>
    <w:rsid w:val="00A675E7"/>
    <w:rsid w:val="00A759E9"/>
    <w:rsid w:val="00A809D6"/>
    <w:rsid w:val="00A81E47"/>
    <w:rsid w:val="00A82EB1"/>
    <w:rsid w:val="00A832E8"/>
    <w:rsid w:val="00A835F6"/>
    <w:rsid w:val="00A84EFE"/>
    <w:rsid w:val="00A9027B"/>
    <w:rsid w:val="00A92D23"/>
    <w:rsid w:val="00A932F2"/>
    <w:rsid w:val="00A975C9"/>
    <w:rsid w:val="00AA6300"/>
    <w:rsid w:val="00AB0D61"/>
    <w:rsid w:val="00AB29A3"/>
    <w:rsid w:val="00AC1555"/>
    <w:rsid w:val="00AD2F63"/>
    <w:rsid w:val="00AD4910"/>
    <w:rsid w:val="00AE731E"/>
    <w:rsid w:val="00AF41E1"/>
    <w:rsid w:val="00B20D3F"/>
    <w:rsid w:val="00B21312"/>
    <w:rsid w:val="00B2216B"/>
    <w:rsid w:val="00B2385D"/>
    <w:rsid w:val="00B35D5F"/>
    <w:rsid w:val="00B3651B"/>
    <w:rsid w:val="00B37067"/>
    <w:rsid w:val="00B46FEC"/>
    <w:rsid w:val="00B50F97"/>
    <w:rsid w:val="00B51D9A"/>
    <w:rsid w:val="00B5558B"/>
    <w:rsid w:val="00B61F00"/>
    <w:rsid w:val="00B640BD"/>
    <w:rsid w:val="00B6661A"/>
    <w:rsid w:val="00B81FBD"/>
    <w:rsid w:val="00B8228D"/>
    <w:rsid w:val="00B83AF8"/>
    <w:rsid w:val="00B91826"/>
    <w:rsid w:val="00B92CC0"/>
    <w:rsid w:val="00B93DBA"/>
    <w:rsid w:val="00BA2F89"/>
    <w:rsid w:val="00BA3AF1"/>
    <w:rsid w:val="00BC4584"/>
    <w:rsid w:val="00BC5964"/>
    <w:rsid w:val="00BD4622"/>
    <w:rsid w:val="00BD7650"/>
    <w:rsid w:val="00BD76D0"/>
    <w:rsid w:val="00BE1DEB"/>
    <w:rsid w:val="00BE3761"/>
    <w:rsid w:val="00BF368D"/>
    <w:rsid w:val="00BF419A"/>
    <w:rsid w:val="00C020F3"/>
    <w:rsid w:val="00C1239C"/>
    <w:rsid w:val="00C2052F"/>
    <w:rsid w:val="00C21E7E"/>
    <w:rsid w:val="00C239F4"/>
    <w:rsid w:val="00C26A35"/>
    <w:rsid w:val="00C377B0"/>
    <w:rsid w:val="00C40B34"/>
    <w:rsid w:val="00C43156"/>
    <w:rsid w:val="00C441EF"/>
    <w:rsid w:val="00C52763"/>
    <w:rsid w:val="00C60CA6"/>
    <w:rsid w:val="00C61E10"/>
    <w:rsid w:val="00C73E50"/>
    <w:rsid w:val="00C83A70"/>
    <w:rsid w:val="00C90FB5"/>
    <w:rsid w:val="00C944CC"/>
    <w:rsid w:val="00C9683A"/>
    <w:rsid w:val="00CA7903"/>
    <w:rsid w:val="00CB4FC9"/>
    <w:rsid w:val="00CB6FCE"/>
    <w:rsid w:val="00CB7D3E"/>
    <w:rsid w:val="00CC0482"/>
    <w:rsid w:val="00CC6E2C"/>
    <w:rsid w:val="00CD0077"/>
    <w:rsid w:val="00CD06C6"/>
    <w:rsid w:val="00CD09D9"/>
    <w:rsid w:val="00CD1752"/>
    <w:rsid w:val="00CD31CD"/>
    <w:rsid w:val="00CD59C0"/>
    <w:rsid w:val="00CE2B4C"/>
    <w:rsid w:val="00CE61AA"/>
    <w:rsid w:val="00CF4342"/>
    <w:rsid w:val="00CF48B3"/>
    <w:rsid w:val="00CF6BE6"/>
    <w:rsid w:val="00CF6E85"/>
    <w:rsid w:val="00CF77EB"/>
    <w:rsid w:val="00D12AA1"/>
    <w:rsid w:val="00D1311C"/>
    <w:rsid w:val="00D132BA"/>
    <w:rsid w:val="00D167F6"/>
    <w:rsid w:val="00D17A9E"/>
    <w:rsid w:val="00D2632A"/>
    <w:rsid w:val="00D263B0"/>
    <w:rsid w:val="00D30CEB"/>
    <w:rsid w:val="00D30E24"/>
    <w:rsid w:val="00D30E7B"/>
    <w:rsid w:val="00D32C54"/>
    <w:rsid w:val="00D3639B"/>
    <w:rsid w:val="00D446A5"/>
    <w:rsid w:val="00D600C9"/>
    <w:rsid w:val="00D63A7D"/>
    <w:rsid w:val="00D82031"/>
    <w:rsid w:val="00D845CC"/>
    <w:rsid w:val="00D90A6B"/>
    <w:rsid w:val="00D93963"/>
    <w:rsid w:val="00D96C40"/>
    <w:rsid w:val="00DA1BC5"/>
    <w:rsid w:val="00DA69DD"/>
    <w:rsid w:val="00DB0EF3"/>
    <w:rsid w:val="00DB1D06"/>
    <w:rsid w:val="00DC0B84"/>
    <w:rsid w:val="00DC4D8C"/>
    <w:rsid w:val="00DD61C0"/>
    <w:rsid w:val="00DE5D6B"/>
    <w:rsid w:val="00DE6089"/>
    <w:rsid w:val="00DF20A1"/>
    <w:rsid w:val="00E0338D"/>
    <w:rsid w:val="00E04F57"/>
    <w:rsid w:val="00E2025E"/>
    <w:rsid w:val="00E2354E"/>
    <w:rsid w:val="00E24C57"/>
    <w:rsid w:val="00E3229C"/>
    <w:rsid w:val="00E358B6"/>
    <w:rsid w:val="00E4352D"/>
    <w:rsid w:val="00E5512B"/>
    <w:rsid w:val="00E56836"/>
    <w:rsid w:val="00E57D31"/>
    <w:rsid w:val="00E57FCD"/>
    <w:rsid w:val="00E6253C"/>
    <w:rsid w:val="00E63E6C"/>
    <w:rsid w:val="00E645E4"/>
    <w:rsid w:val="00E82B0F"/>
    <w:rsid w:val="00E8306B"/>
    <w:rsid w:val="00E87F1D"/>
    <w:rsid w:val="00E93246"/>
    <w:rsid w:val="00E963BB"/>
    <w:rsid w:val="00E970DE"/>
    <w:rsid w:val="00EA7858"/>
    <w:rsid w:val="00EA789D"/>
    <w:rsid w:val="00EB0108"/>
    <w:rsid w:val="00EB73E8"/>
    <w:rsid w:val="00EC5D94"/>
    <w:rsid w:val="00EC6C7E"/>
    <w:rsid w:val="00EC6DEF"/>
    <w:rsid w:val="00ED3058"/>
    <w:rsid w:val="00ED6192"/>
    <w:rsid w:val="00EE10D6"/>
    <w:rsid w:val="00EF6FC0"/>
    <w:rsid w:val="00EF7B85"/>
    <w:rsid w:val="00F00C88"/>
    <w:rsid w:val="00F019F8"/>
    <w:rsid w:val="00F01D37"/>
    <w:rsid w:val="00F038D3"/>
    <w:rsid w:val="00F11701"/>
    <w:rsid w:val="00F2724F"/>
    <w:rsid w:val="00F36A7F"/>
    <w:rsid w:val="00F42975"/>
    <w:rsid w:val="00F429C2"/>
    <w:rsid w:val="00F42D07"/>
    <w:rsid w:val="00F56470"/>
    <w:rsid w:val="00F62AE6"/>
    <w:rsid w:val="00F63F1D"/>
    <w:rsid w:val="00F64348"/>
    <w:rsid w:val="00F6464D"/>
    <w:rsid w:val="00F74605"/>
    <w:rsid w:val="00F74EEF"/>
    <w:rsid w:val="00F7522D"/>
    <w:rsid w:val="00F7761F"/>
    <w:rsid w:val="00F805EB"/>
    <w:rsid w:val="00F821EE"/>
    <w:rsid w:val="00FA4497"/>
    <w:rsid w:val="00FB1D67"/>
    <w:rsid w:val="00FB4AFD"/>
    <w:rsid w:val="00FB5F63"/>
    <w:rsid w:val="00FB60B7"/>
    <w:rsid w:val="00FC7D4F"/>
    <w:rsid w:val="00FD0ABC"/>
    <w:rsid w:val="00FD43DD"/>
    <w:rsid w:val="00FD515E"/>
    <w:rsid w:val="00FE05A1"/>
    <w:rsid w:val="00FE1D6E"/>
    <w:rsid w:val="00FE380C"/>
    <w:rsid w:val="0E638D00"/>
    <w:rsid w:val="21E4C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C3725"/>
  <w15:docId w15:val="{FFDE7595-ED46-4DEF-BC74-57DA31BAE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Quicksand" w:eastAsia="Quicksand" w:hAnsi="Quicksand" w:cs="Quicksand"/>
        <w:sz w:val="26"/>
        <w:szCs w:val="26"/>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A66D6"/>
    <w:rPr>
      <w:rFonts w:ascii="Times New Roman" w:hAnsi="Times New Roman"/>
    </w:rPr>
  </w:style>
  <w:style w:type="paragraph" w:styleId="u1">
    <w:name w:val="heading 1"/>
    <w:basedOn w:val="Binhthng"/>
    <w:next w:val="Binhthng"/>
    <w:link w:val="u1Char"/>
    <w:uiPriority w:val="9"/>
    <w:qFormat/>
    <w:rsid w:val="00D63A7D"/>
    <w:pPr>
      <w:keepNext/>
      <w:keepLines/>
      <w:numPr>
        <w:numId w:val="2"/>
      </w:numPr>
      <w:pBdr>
        <w:bottom w:val="single" w:sz="18" w:space="1" w:color="0D8BD9"/>
      </w:pBdr>
      <w:spacing w:before="0"/>
      <w:jc w:val="center"/>
      <w:outlineLvl w:val="0"/>
    </w:pPr>
    <w:rPr>
      <w:b/>
      <w:color w:val="0070C0"/>
      <w:sz w:val="28"/>
      <w:szCs w:val="28"/>
    </w:rPr>
  </w:style>
  <w:style w:type="paragraph" w:styleId="u2">
    <w:name w:val="heading 2"/>
    <w:basedOn w:val="Binhthng"/>
    <w:next w:val="Binhthng"/>
    <w:uiPriority w:val="9"/>
    <w:unhideWhenUsed/>
    <w:qFormat/>
    <w:rsid w:val="00D63A7D"/>
    <w:pPr>
      <w:keepNext/>
      <w:keepLines/>
      <w:numPr>
        <w:ilvl w:val="1"/>
        <w:numId w:val="2"/>
      </w:numPr>
      <w:spacing w:before="0"/>
      <w:outlineLvl w:val="1"/>
    </w:pPr>
    <w:rPr>
      <w:b/>
      <w:color w:val="0070C0"/>
    </w:rPr>
  </w:style>
  <w:style w:type="paragraph" w:styleId="u3">
    <w:name w:val="heading 3"/>
    <w:basedOn w:val="Binhthng"/>
    <w:next w:val="Binhthng"/>
    <w:uiPriority w:val="9"/>
    <w:unhideWhenUsed/>
    <w:qFormat/>
    <w:rsid w:val="00D63A7D"/>
    <w:pPr>
      <w:keepNext/>
      <w:keepLines/>
      <w:numPr>
        <w:ilvl w:val="2"/>
        <w:numId w:val="2"/>
      </w:numPr>
      <w:spacing w:before="0"/>
      <w:outlineLvl w:val="2"/>
    </w:pPr>
    <w:rPr>
      <w:b/>
      <w:color w:val="0070C0"/>
    </w:rPr>
  </w:style>
  <w:style w:type="paragraph" w:styleId="u4">
    <w:name w:val="heading 4"/>
    <w:basedOn w:val="Binhthng"/>
    <w:next w:val="Binhthng"/>
    <w:uiPriority w:val="9"/>
    <w:unhideWhenUsed/>
    <w:qFormat/>
    <w:rsid w:val="00D63A7D"/>
    <w:pPr>
      <w:keepNext/>
      <w:keepLines/>
      <w:numPr>
        <w:ilvl w:val="3"/>
        <w:numId w:val="2"/>
      </w:numPr>
      <w:spacing w:before="0"/>
      <w:outlineLvl w:val="3"/>
    </w:pPr>
    <w:rPr>
      <w:b/>
      <w:color w:val="0070C0"/>
    </w:rPr>
  </w:style>
  <w:style w:type="paragraph" w:styleId="u5">
    <w:name w:val="heading 5"/>
    <w:basedOn w:val="Binhthng"/>
    <w:next w:val="Binhthng"/>
    <w:uiPriority w:val="9"/>
    <w:unhideWhenUsed/>
    <w:qFormat/>
    <w:rsid w:val="00D63A7D"/>
    <w:pPr>
      <w:keepNext/>
      <w:keepLines/>
      <w:numPr>
        <w:ilvl w:val="4"/>
        <w:numId w:val="2"/>
      </w:numPr>
      <w:spacing w:before="0"/>
      <w:outlineLvl w:val="4"/>
    </w:pPr>
    <w:rPr>
      <w:b/>
      <w:color w:val="0070C0"/>
    </w:rPr>
  </w:style>
  <w:style w:type="paragraph" w:styleId="u6">
    <w:name w:val="heading 6"/>
    <w:basedOn w:val="Binhthng"/>
    <w:next w:val="Binhthng"/>
    <w:uiPriority w:val="9"/>
    <w:semiHidden/>
    <w:unhideWhenUsed/>
    <w:qFormat/>
    <w:pPr>
      <w:keepNext/>
      <w:keepLines/>
      <w:numPr>
        <w:ilvl w:val="5"/>
        <w:numId w:val="2"/>
      </w:numPr>
      <w:spacing w:before="40" w:after="0"/>
      <w:outlineLvl w:val="5"/>
    </w:pPr>
    <w:rPr>
      <w:rFonts w:ascii="Calibri" w:eastAsia="Calibri" w:hAnsi="Calibri" w:cs="Calibri"/>
      <w:color w:val="1F3863"/>
    </w:rPr>
  </w:style>
  <w:style w:type="paragraph" w:styleId="u7">
    <w:name w:val="heading 7"/>
    <w:basedOn w:val="Binhthng"/>
    <w:next w:val="Binhthng"/>
    <w:link w:val="u7Char"/>
    <w:uiPriority w:val="9"/>
    <w:semiHidden/>
    <w:unhideWhenUsed/>
    <w:qFormat/>
    <w:rsid w:val="00233233"/>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u8">
    <w:name w:val="heading 8"/>
    <w:basedOn w:val="Binhthng"/>
    <w:next w:val="Binhthng"/>
    <w:link w:val="u8Char"/>
    <w:uiPriority w:val="9"/>
    <w:semiHidden/>
    <w:unhideWhenUsed/>
    <w:qFormat/>
    <w:rsid w:val="0023323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23323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paragraph" w:styleId="oancuaDanhsach">
    <w:name w:val="List Paragraph"/>
    <w:basedOn w:val="Binhthng"/>
    <w:uiPriority w:val="1"/>
    <w:qFormat/>
    <w:rsid w:val="003451EB"/>
    <w:pPr>
      <w:ind w:left="720"/>
      <w:contextualSpacing/>
    </w:pPr>
  </w:style>
  <w:style w:type="table" w:styleId="LiBang">
    <w:name w:val="Table Grid"/>
    <w:basedOn w:val="BangThngthng"/>
    <w:uiPriority w:val="39"/>
    <w:rsid w:val="003451E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tNumbered">
    <w:name w:val="Heading 1 Not Numbered"/>
    <w:basedOn w:val="Binhthng"/>
    <w:qFormat/>
    <w:rsid w:val="003451EB"/>
    <w:pPr>
      <w:pBdr>
        <w:bottom w:val="single" w:sz="18" w:space="1" w:color="0070C0"/>
      </w:pBdr>
      <w:jc w:val="center"/>
    </w:pPr>
    <w:rPr>
      <w:b/>
      <w:color w:val="0070C0"/>
      <w:sz w:val="28"/>
    </w:rPr>
  </w:style>
  <w:style w:type="paragraph" w:styleId="Mucluc1">
    <w:name w:val="toc 1"/>
    <w:basedOn w:val="Binhthng"/>
    <w:next w:val="Binhthng"/>
    <w:autoRedefine/>
    <w:uiPriority w:val="39"/>
    <w:unhideWhenUsed/>
    <w:rsid w:val="003451EB"/>
    <w:pPr>
      <w:spacing w:after="100"/>
    </w:pPr>
  </w:style>
  <w:style w:type="paragraph" w:styleId="Mucluc2">
    <w:name w:val="toc 2"/>
    <w:basedOn w:val="Binhthng"/>
    <w:next w:val="Binhthng"/>
    <w:autoRedefine/>
    <w:uiPriority w:val="39"/>
    <w:unhideWhenUsed/>
    <w:rsid w:val="003451EB"/>
    <w:pPr>
      <w:spacing w:after="100"/>
      <w:ind w:left="260"/>
    </w:pPr>
  </w:style>
  <w:style w:type="character" w:styleId="Siuktni">
    <w:name w:val="Hyperlink"/>
    <w:basedOn w:val="Phngmcinhcuaoanvn"/>
    <w:uiPriority w:val="99"/>
    <w:unhideWhenUsed/>
    <w:rsid w:val="003451EB"/>
    <w:rPr>
      <w:color w:val="0000FF" w:themeColor="hyperlink"/>
      <w:u w:val="single"/>
    </w:rPr>
  </w:style>
  <w:style w:type="paragraph" w:styleId="utrang">
    <w:name w:val="header"/>
    <w:basedOn w:val="Binhthng"/>
    <w:link w:val="utrangChar"/>
    <w:uiPriority w:val="99"/>
    <w:unhideWhenUsed/>
    <w:rsid w:val="00EB0108"/>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EB0108"/>
    <w:rPr>
      <w:rFonts w:ascii="Times New Roman" w:hAnsi="Times New Roman"/>
    </w:rPr>
  </w:style>
  <w:style w:type="paragraph" w:styleId="Chntrang">
    <w:name w:val="footer"/>
    <w:basedOn w:val="Binhthng"/>
    <w:link w:val="ChntrangChar"/>
    <w:uiPriority w:val="99"/>
    <w:unhideWhenUsed/>
    <w:rsid w:val="00EB0108"/>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EB0108"/>
    <w:rPr>
      <w:rFonts w:ascii="Times New Roman" w:hAnsi="Times New Roman"/>
    </w:rPr>
  </w:style>
  <w:style w:type="paragraph" w:styleId="uMucluc">
    <w:name w:val="TOC Heading"/>
    <w:basedOn w:val="u1"/>
    <w:next w:val="Binhthng"/>
    <w:uiPriority w:val="39"/>
    <w:unhideWhenUsed/>
    <w:qFormat/>
    <w:rsid w:val="00925D5D"/>
    <w:pPr>
      <w:pBdr>
        <w:bottom w:val="none" w:sz="0" w:space="0" w:color="auto"/>
      </w:pBd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hngthngWeb">
    <w:name w:val="Normal (Web)"/>
    <w:basedOn w:val="Binhthng"/>
    <w:uiPriority w:val="99"/>
    <w:unhideWhenUsed/>
    <w:rsid w:val="00925D5D"/>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Phngmcinhcuaoanvn"/>
    <w:rsid w:val="00925D5D"/>
  </w:style>
  <w:style w:type="character" w:customStyle="1" w:styleId="u7Char">
    <w:name w:val="Đầu đề 7 Char"/>
    <w:basedOn w:val="Phngmcinhcuaoanvn"/>
    <w:link w:val="u7"/>
    <w:uiPriority w:val="9"/>
    <w:semiHidden/>
    <w:rsid w:val="00233233"/>
    <w:rPr>
      <w:rFonts w:asciiTheme="majorHAnsi" w:eastAsiaTheme="majorEastAsia" w:hAnsiTheme="majorHAnsi" w:cstheme="majorBidi"/>
      <w:i/>
      <w:iCs/>
      <w:color w:val="243F60" w:themeColor="accent1" w:themeShade="7F"/>
    </w:rPr>
  </w:style>
  <w:style w:type="character" w:customStyle="1" w:styleId="u8Char">
    <w:name w:val="Đầu đề 8 Char"/>
    <w:basedOn w:val="Phngmcinhcuaoanvn"/>
    <w:link w:val="u8"/>
    <w:uiPriority w:val="9"/>
    <w:semiHidden/>
    <w:rsid w:val="00233233"/>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233233"/>
    <w:rPr>
      <w:rFonts w:asciiTheme="majorHAnsi" w:eastAsiaTheme="majorEastAsia" w:hAnsiTheme="majorHAnsi" w:cstheme="majorBidi"/>
      <w:i/>
      <w:iCs/>
      <w:color w:val="272727" w:themeColor="text1" w:themeTint="D8"/>
      <w:sz w:val="21"/>
      <w:szCs w:val="21"/>
    </w:rPr>
  </w:style>
  <w:style w:type="paragraph" w:styleId="Mucluc3">
    <w:name w:val="toc 3"/>
    <w:basedOn w:val="Binhthng"/>
    <w:next w:val="Binhthng"/>
    <w:autoRedefine/>
    <w:uiPriority w:val="39"/>
    <w:unhideWhenUsed/>
    <w:rsid w:val="0011257C"/>
    <w:pPr>
      <w:spacing w:after="100"/>
      <w:ind w:left="520"/>
    </w:pPr>
  </w:style>
  <w:style w:type="paragraph" w:styleId="Chuthich">
    <w:name w:val="caption"/>
    <w:basedOn w:val="Binhthng"/>
    <w:next w:val="Binhthng"/>
    <w:uiPriority w:val="35"/>
    <w:unhideWhenUsed/>
    <w:qFormat/>
    <w:rsid w:val="001F443E"/>
    <w:pPr>
      <w:spacing w:before="0" w:after="200" w:line="240" w:lineRule="auto"/>
      <w:jc w:val="center"/>
    </w:pPr>
    <w:rPr>
      <w:i/>
      <w:iCs/>
      <w:color w:val="1F497D" w:themeColor="text2"/>
      <w:sz w:val="24"/>
      <w:szCs w:val="18"/>
    </w:rPr>
  </w:style>
  <w:style w:type="paragraph" w:styleId="Banghinhminhhoa">
    <w:name w:val="table of figures"/>
    <w:basedOn w:val="Binhthng"/>
    <w:next w:val="Binhthng"/>
    <w:uiPriority w:val="99"/>
    <w:unhideWhenUsed/>
    <w:rsid w:val="0011257C"/>
    <w:pPr>
      <w:spacing w:after="0"/>
    </w:pPr>
  </w:style>
  <w:style w:type="character" w:styleId="cpChagiiquyt">
    <w:name w:val="Unresolved Mention"/>
    <w:basedOn w:val="Phngmcinhcuaoanvn"/>
    <w:uiPriority w:val="99"/>
    <w:semiHidden/>
    <w:unhideWhenUsed/>
    <w:rsid w:val="0011257C"/>
    <w:rPr>
      <w:color w:val="605E5C"/>
      <w:shd w:val="clear" w:color="auto" w:fill="E1DFDD"/>
    </w:rPr>
  </w:style>
  <w:style w:type="paragraph" w:styleId="KhngDncch">
    <w:name w:val="No Spacing"/>
    <w:uiPriority w:val="1"/>
    <w:qFormat/>
    <w:rsid w:val="00BD76D0"/>
    <w:pPr>
      <w:spacing w:before="0" w:after="0" w:line="240" w:lineRule="auto"/>
    </w:pPr>
    <w:rPr>
      <w:color w:val="007FDE"/>
    </w:rPr>
  </w:style>
  <w:style w:type="character" w:styleId="VnbanChdanhsn">
    <w:name w:val="Placeholder Text"/>
    <w:basedOn w:val="Phngmcinhcuaoanvn"/>
    <w:uiPriority w:val="99"/>
    <w:semiHidden/>
    <w:rsid w:val="00BD76D0"/>
    <w:rPr>
      <w:color w:val="666666"/>
    </w:rPr>
  </w:style>
  <w:style w:type="paragraph" w:styleId="VnbanChuthichcui">
    <w:name w:val="endnote text"/>
    <w:basedOn w:val="Binhthng"/>
    <w:link w:val="VnbanChuthichcuiChar"/>
    <w:uiPriority w:val="99"/>
    <w:semiHidden/>
    <w:unhideWhenUsed/>
    <w:rsid w:val="00BD76D0"/>
    <w:pPr>
      <w:spacing w:before="0" w:after="0" w:line="240" w:lineRule="auto"/>
    </w:pPr>
    <w:rPr>
      <w:rFonts w:ascii="Quicksand" w:hAnsi="Quicksand"/>
      <w:sz w:val="20"/>
      <w:szCs w:val="20"/>
    </w:rPr>
  </w:style>
  <w:style w:type="character" w:customStyle="1" w:styleId="VnbanChuthichcuiChar">
    <w:name w:val="Văn bản Chú thích cuối Char"/>
    <w:basedOn w:val="Phngmcinhcuaoanvn"/>
    <w:link w:val="VnbanChuthichcui"/>
    <w:uiPriority w:val="99"/>
    <w:semiHidden/>
    <w:rsid w:val="00BD76D0"/>
    <w:rPr>
      <w:sz w:val="20"/>
      <w:szCs w:val="20"/>
    </w:rPr>
  </w:style>
  <w:style w:type="character" w:styleId="ThamchiuChuthichcui">
    <w:name w:val="endnote reference"/>
    <w:basedOn w:val="Phngmcinhcuaoanvn"/>
    <w:uiPriority w:val="99"/>
    <w:semiHidden/>
    <w:unhideWhenUsed/>
    <w:rsid w:val="00BD76D0"/>
    <w:rPr>
      <w:vertAlign w:val="superscript"/>
    </w:rPr>
  </w:style>
  <w:style w:type="character" w:styleId="ThamchiuChuthich">
    <w:name w:val="annotation reference"/>
    <w:basedOn w:val="Phngmcinhcuaoanvn"/>
    <w:uiPriority w:val="99"/>
    <w:semiHidden/>
    <w:unhideWhenUsed/>
    <w:rsid w:val="00BD76D0"/>
    <w:rPr>
      <w:sz w:val="16"/>
      <w:szCs w:val="16"/>
    </w:rPr>
  </w:style>
  <w:style w:type="paragraph" w:styleId="VnbanChuthich">
    <w:name w:val="annotation text"/>
    <w:basedOn w:val="Binhthng"/>
    <w:link w:val="VnbanChuthichChar"/>
    <w:uiPriority w:val="99"/>
    <w:unhideWhenUsed/>
    <w:rsid w:val="00BD76D0"/>
    <w:pPr>
      <w:spacing w:line="240" w:lineRule="auto"/>
    </w:pPr>
    <w:rPr>
      <w:rFonts w:ascii="Quicksand" w:hAnsi="Quicksand"/>
      <w:sz w:val="20"/>
      <w:szCs w:val="20"/>
    </w:rPr>
  </w:style>
  <w:style w:type="character" w:customStyle="1" w:styleId="VnbanChuthichChar">
    <w:name w:val="Văn bản Chú thích Char"/>
    <w:basedOn w:val="Phngmcinhcuaoanvn"/>
    <w:link w:val="VnbanChuthich"/>
    <w:uiPriority w:val="99"/>
    <w:rsid w:val="00BD76D0"/>
    <w:rPr>
      <w:sz w:val="20"/>
      <w:szCs w:val="20"/>
    </w:rPr>
  </w:style>
  <w:style w:type="paragraph" w:styleId="ChuChuthich">
    <w:name w:val="annotation subject"/>
    <w:basedOn w:val="VnbanChuthich"/>
    <w:next w:val="VnbanChuthich"/>
    <w:link w:val="ChuChuthichChar"/>
    <w:uiPriority w:val="99"/>
    <w:semiHidden/>
    <w:unhideWhenUsed/>
    <w:rsid w:val="00BD76D0"/>
    <w:rPr>
      <w:b/>
      <w:bCs/>
    </w:rPr>
  </w:style>
  <w:style w:type="character" w:customStyle="1" w:styleId="ChuChuthichChar">
    <w:name w:val="Chủ đề Chú thích Char"/>
    <w:basedOn w:val="VnbanChuthichChar"/>
    <w:link w:val="ChuChuthich"/>
    <w:uiPriority w:val="99"/>
    <w:semiHidden/>
    <w:rsid w:val="00BD76D0"/>
    <w:rPr>
      <w:b/>
      <w:bCs/>
      <w:sz w:val="20"/>
      <w:szCs w:val="20"/>
    </w:rPr>
  </w:style>
  <w:style w:type="paragraph" w:customStyle="1" w:styleId="CaptionCustom">
    <w:name w:val="Caption Custom"/>
    <w:basedOn w:val="Chuthich"/>
    <w:qFormat/>
    <w:rsid w:val="00BD76D0"/>
    <w:pPr>
      <w:widowControl w:val="0"/>
      <w:autoSpaceDE w:val="0"/>
      <w:autoSpaceDN w:val="0"/>
      <w:spacing w:before="40" w:after="120" w:line="360" w:lineRule="auto"/>
    </w:pPr>
    <w:rPr>
      <w:rFonts w:eastAsia="Times New Roman" w:cs="Times New Roman"/>
      <w:color w:val="000000" w:themeColor="text1"/>
      <w:lang w:val="vi-VN"/>
    </w:rPr>
  </w:style>
  <w:style w:type="character" w:styleId="Nhnmanh">
    <w:name w:val="Emphasis"/>
    <w:basedOn w:val="Phngmcinhcuaoanvn"/>
    <w:uiPriority w:val="20"/>
    <w:qFormat/>
    <w:rsid w:val="00BD76D0"/>
    <w:rPr>
      <w:i/>
      <w:iCs/>
    </w:rPr>
  </w:style>
  <w:style w:type="character" w:customStyle="1" w:styleId="u1Char">
    <w:name w:val="Đầu đề 1 Char"/>
    <w:basedOn w:val="Phngmcinhcuaoanvn"/>
    <w:link w:val="u1"/>
    <w:uiPriority w:val="9"/>
    <w:rsid w:val="00D63A7D"/>
    <w:rPr>
      <w:rFonts w:ascii="Times New Roman" w:hAnsi="Times New Roman"/>
      <w:b/>
      <w:color w:val="0070C0"/>
      <w:sz w:val="28"/>
      <w:szCs w:val="28"/>
    </w:rPr>
  </w:style>
  <w:style w:type="paragraph" w:styleId="DanhmucTailiuThamkhao">
    <w:name w:val="Bibliography"/>
    <w:basedOn w:val="Binhthng"/>
    <w:next w:val="Binhthng"/>
    <w:uiPriority w:val="37"/>
    <w:unhideWhenUsed/>
    <w:rsid w:val="00BD76D0"/>
    <w:rPr>
      <w:rFonts w:ascii="Quicksand" w:hAnsi="Quicksa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41123">
      <w:bodyDiv w:val="1"/>
      <w:marLeft w:val="0"/>
      <w:marRight w:val="0"/>
      <w:marTop w:val="0"/>
      <w:marBottom w:val="0"/>
      <w:divBdr>
        <w:top w:val="none" w:sz="0" w:space="0" w:color="auto"/>
        <w:left w:val="none" w:sz="0" w:space="0" w:color="auto"/>
        <w:bottom w:val="none" w:sz="0" w:space="0" w:color="auto"/>
        <w:right w:val="none" w:sz="0" w:space="0" w:color="auto"/>
      </w:divBdr>
    </w:div>
    <w:div w:id="54205691">
      <w:bodyDiv w:val="1"/>
      <w:marLeft w:val="0"/>
      <w:marRight w:val="0"/>
      <w:marTop w:val="0"/>
      <w:marBottom w:val="0"/>
      <w:divBdr>
        <w:top w:val="none" w:sz="0" w:space="0" w:color="auto"/>
        <w:left w:val="none" w:sz="0" w:space="0" w:color="auto"/>
        <w:bottom w:val="none" w:sz="0" w:space="0" w:color="auto"/>
        <w:right w:val="none" w:sz="0" w:space="0" w:color="auto"/>
      </w:divBdr>
    </w:div>
    <w:div w:id="96022133">
      <w:bodyDiv w:val="1"/>
      <w:marLeft w:val="0"/>
      <w:marRight w:val="0"/>
      <w:marTop w:val="0"/>
      <w:marBottom w:val="0"/>
      <w:divBdr>
        <w:top w:val="none" w:sz="0" w:space="0" w:color="auto"/>
        <w:left w:val="none" w:sz="0" w:space="0" w:color="auto"/>
        <w:bottom w:val="none" w:sz="0" w:space="0" w:color="auto"/>
        <w:right w:val="none" w:sz="0" w:space="0" w:color="auto"/>
      </w:divBdr>
    </w:div>
    <w:div w:id="100733656">
      <w:bodyDiv w:val="1"/>
      <w:marLeft w:val="0"/>
      <w:marRight w:val="0"/>
      <w:marTop w:val="0"/>
      <w:marBottom w:val="0"/>
      <w:divBdr>
        <w:top w:val="none" w:sz="0" w:space="0" w:color="auto"/>
        <w:left w:val="none" w:sz="0" w:space="0" w:color="auto"/>
        <w:bottom w:val="none" w:sz="0" w:space="0" w:color="auto"/>
        <w:right w:val="none" w:sz="0" w:space="0" w:color="auto"/>
      </w:divBdr>
    </w:div>
    <w:div w:id="118305986">
      <w:bodyDiv w:val="1"/>
      <w:marLeft w:val="0"/>
      <w:marRight w:val="0"/>
      <w:marTop w:val="0"/>
      <w:marBottom w:val="0"/>
      <w:divBdr>
        <w:top w:val="none" w:sz="0" w:space="0" w:color="auto"/>
        <w:left w:val="none" w:sz="0" w:space="0" w:color="auto"/>
        <w:bottom w:val="none" w:sz="0" w:space="0" w:color="auto"/>
        <w:right w:val="none" w:sz="0" w:space="0" w:color="auto"/>
      </w:divBdr>
      <w:divsChild>
        <w:div w:id="351346414">
          <w:marLeft w:val="15"/>
          <w:marRight w:val="0"/>
          <w:marTop w:val="0"/>
          <w:marBottom w:val="0"/>
          <w:divBdr>
            <w:top w:val="none" w:sz="0" w:space="0" w:color="auto"/>
            <w:left w:val="none" w:sz="0" w:space="0" w:color="auto"/>
            <w:bottom w:val="none" w:sz="0" w:space="0" w:color="auto"/>
            <w:right w:val="none" w:sz="0" w:space="0" w:color="auto"/>
          </w:divBdr>
        </w:div>
        <w:div w:id="382363954">
          <w:marLeft w:val="15"/>
          <w:marRight w:val="0"/>
          <w:marTop w:val="0"/>
          <w:marBottom w:val="0"/>
          <w:divBdr>
            <w:top w:val="none" w:sz="0" w:space="0" w:color="auto"/>
            <w:left w:val="none" w:sz="0" w:space="0" w:color="auto"/>
            <w:bottom w:val="none" w:sz="0" w:space="0" w:color="auto"/>
            <w:right w:val="none" w:sz="0" w:space="0" w:color="auto"/>
          </w:divBdr>
        </w:div>
      </w:divsChild>
    </w:div>
    <w:div w:id="119151522">
      <w:bodyDiv w:val="1"/>
      <w:marLeft w:val="0"/>
      <w:marRight w:val="0"/>
      <w:marTop w:val="0"/>
      <w:marBottom w:val="0"/>
      <w:divBdr>
        <w:top w:val="none" w:sz="0" w:space="0" w:color="auto"/>
        <w:left w:val="none" w:sz="0" w:space="0" w:color="auto"/>
        <w:bottom w:val="none" w:sz="0" w:space="0" w:color="auto"/>
        <w:right w:val="none" w:sz="0" w:space="0" w:color="auto"/>
      </w:divBdr>
    </w:div>
    <w:div w:id="120805654">
      <w:bodyDiv w:val="1"/>
      <w:marLeft w:val="0"/>
      <w:marRight w:val="0"/>
      <w:marTop w:val="0"/>
      <w:marBottom w:val="0"/>
      <w:divBdr>
        <w:top w:val="none" w:sz="0" w:space="0" w:color="auto"/>
        <w:left w:val="none" w:sz="0" w:space="0" w:color="auto"/>
        <w:bottom w:val="none" w:sz="0" w:space="0" w:color="auto"/>
        <w:right w:val="none" w:sz="0" w:space="0" w:color="auto"/>
      </w:divBdr>
    </w:div>
    <w:div w:id="121197990">
      <w:bodyDiv w:val="1"/>
      <w:marLeft w:val="0"/>
      <w:marRight w:val="0"/>
      <w:marTop w:val="0"/>
      <w:marBottom w:val="0"/>
      <w:divBdr>
        <w:top w:val="none" w:sz="0" w:space="0" w:color="auto"/>
        <w:left w:val="none" w:sz="0" w:space="0" w:color="auto"/>
        <w:bottom w:val="none" w:sz="0" w:space="0" w:color="auto"/>
        <w:right w:val="none" w:sz="0" w:space="0" w:color="auto"/>
      </w:divBdr>
    </w:div>
    <w:div w:id="136577496">
      <w:bodyDiv w:val="1"/>
      <w:marLeft w:val="0"/>
      <w:marRight w:val="0"/>
      <w:marTop w:val="0"/>
      <w:marBottom w:val="0"/>
      <w:divBdr>
        <w:top w:val="none" w:sz="0" w:space="0" w:color="auto"/>
        <w:left w:val="none" w:sz="0" w:space="0" w:color="auto"/>
        <w:bottom w:val="none" w:sz="0" w:space="0" w:color="auto"/>
        <w:right w:val="none" w:sz="0" w:space="0" w:color="auto"/>
      </w:divBdr>
    </w:div>
    <w:div w:id="159202074">
      <w:bodyDiv w:val="1"/>
      <w:marLeft w:val="0"/>
      <w:marRight w:val="0"/>
      <w:marTop w:val="0"/>
      <w:marBottom w:val="0"/>
      <w:divBdr>
        <w:top w:val="none" w:sz="0" w:space="0" w:color="auto"/>
        <w:left w:val="none" w:sz="0" w:space="0" w:color="auto"/>
        <w:bottom w:val="none" w:sz="0" w:space="0" w:color="auto"/>
        <w:right w:val="none" w:sz="0" w:space="0" w:color="auto"/>
      </w:divBdr>
    </w:div>
    <w:div w:id="159320629">
      <w:bodyDiv w:val="1"/>
      <w:marLeft w:val="0"/>
      <w:marRight w:val="0"/>
      <w:marTop w:val="0"/>
      <w:marBottom w:val="0"/>
      <w:divBdr>
        <w:top w:val="none" w:sz="0" w:space="0" w:color="auto"/>
        <w:left w:val="none" w:sz="0" w:space="0" w:color="auto"/>
        <w:bottom w:val="none" w:sz="0" w:space="0" w:color="auto"/>
        <w:right w:val="none" w:sz="0" w:space="0" w:color="auto"/>
      </w:divBdr>
    </w:div>
    <w:div w:id="167182758">
      <w:bodyDiv w:val="1"/>
      <w:marLeft w:val="0"/>
      <w:marRight w:val="0"/>
      <w:marTop w:val="0"/>
      <w:marBottom w:val="0"/>
      <w:divBdr>
        <w:top w:val="none" w:sz="0" w:space="0" w:color="auto"/>
        <w:left w:val="none" w:sz="0" w:space="0" w:color="auto"/>
        <w:bottom w:val="none" w:sz="0" w:space="0" w:color="auto"/>
        <w:right w:val="none" w:sz="0" w:space="0" w:color="auto"/>
      </w:divBdr>
    </w:div>
    <w:div w:id="170680582">
      <w:bodyDiv w:val="1"/>
      <w:marLeft w:val="0"/>
      <w:marRight w:val="0"/>
      <w:marTop w:val="0"/>
      <w:marBottom w:val="0"/>
      <w:divBdr>
        <w:top w:val="none" w:sz="0" w:space="0" w:color="auto"/>
        <w:left w:val="none" w:sz="0" w:space="0" w:color="auto"/>
        <w:bottom w:val="none" w:sz="0" w:space="0" w:color="auto"/>
        <w:right w:val="none" w:sz="0" w:space="0" w:color="auto"/>
      </w:divBdr>
    </w:div>
    <w:div w:id="185368328">
      <w:bodyDiv w:val="1"/>
      <w:marLeft w:val="0"/>
      <w:marRight w:val="0"/>
      <w:marTop w:val="0"/>
      <w:marBottom w:val="0"/>
      <w:divBdr>
        <w:top w:val="none" w:sz="0" w:space="0" w:color="auto"/>
        <w:left w:val="none" w:sz="0" w:space="0" w:color="auto"/>
        <w:bottom w:val="none" w:sz="0" w:space="0" w:color="auto"/>
        <w:right w:val="none" w:sz="0" w:space="0" w:color="auto"/>
      </w:divBdr>
    </w:div>
    <w:div w:id="192304169">
      <w:bodyDiv w:val="1"/>
      <w:marLeft w:val="0"/>
      <w:marRight w:val="0"/>
      <w:marTop w:val="0"/>
      <w:marBottom w:val="0"/>
      <w:divBdr>
        <w:top w:val="none" w:sz="0" w:space="0" w:color="auto"/>
        <w:left w:val="none" w:sz="0" w:space="0" w:color="auto"/>
        <w:bottom w:val="none" w:sz="0" w:space="0" w:color="auto"/>
        <w:right w:val="none" w:sz="0" w:space="0" w:color="auto"/>
      </w:divBdr>
    </w:div>
    <w:div w:id="196939022">
      <w:bodyDiv w:val="1"/>
      <w:marLeft w:val="0"/>
      <w:marRight w:val="0"/>
      <w:marTop w:val="0"/>
      <w:marBottom w:val="0"/>
      <w:divBdr>
        <w:top w:val="none" w:sz="0" w:space="0" w:color="auto"/>
        <w:left w:val="none" w:sz="0" w:space="0" w:color="auto"/>
        <w:bottom w:val="none" w:sz="0" w:space="0" w:color="auto"/>
        <w:right w:val="none" w:sz="0" w:space="0" w:color="auto"/>
      </w:divBdr>
    </w:div>
    <w:div w:id="201334646">
      <w:bodyDiv w:val="1"/>
      <w:marLeft w:val="0"/>
      <w:marRight w:val="0"/>
      <w:marTop w:val="0"/>
      <w:marBottom w:val="0"/>
      <w:divBdr>
        <w:top w:val="none" w:sz="0" w:space="0" w:color="auto"/>
        <w:left w:val="none" w:sz="0" w:space="0" w:color="auto"/>
        <w:bottom w:val="none" w:sz="0" w:space="0" w:color="auto"/>
        <w:right w:val="none" w:sz="0" w:space="0" w:color="auto"/>
      </w:divBdr>
    </w:div>
    <w:div w:id="201871693">
      <w:bodyDiv w:val="1"/>
      <w:marLeft w:val="0"/>
      <w:marRight w:val="0"/>
      <w:marTop w:val="0"/>
      <w:marBottom w:val="0"/>
      <w:divBdr>
        <w:top w:val="none" w:sz="0" w:space="0" w:color="auto"/>
        <w:left w:val="none" w:sz="0" w:space="0" w:color="auto"/>
        <w:bottom w:val="none" w:sz="0" w:space="0" w:color="auto"/>
        <w:right w:val="none" w:sz="0" w:space="0" w:color="auto"/>
      </w:divBdr>
    </w:div>
    <w:div w:id="239995145">
      <w:bodyDiv w:val="1"/>
      <w:marLeft w:val="0"/>
      <w:marRight w:val="0"/>
      <w:marTop w:val="0"/>
      <w:marBottom w:val="0"/>
      <w:divBdr>
        <w:top w:val="none" w:sz="0" w:space="0" w:color="auto"/>
        <w:left w:val="none" w:sz="0" w:space="0" w:color="auto"/>
        <w:bottom w:val="none" w:sz="0" w:space="0" w:color="auto"/>
        <w:right w:val="none" w:sz="0" w:space="0" w:color="auto"/>
      </w:divBdr>
    </w:div>
    <w:div w:id="291441523">
      <w:bodyDiv w:val="1"/>
      <w:marLeft w:val="0"/>
      <w:marRight w:val="0"/>
      <w:marTop w:val="0"/>
      <w:marBottom w:val="0"/>
      <w:divBdr>
        <w:top w:val="none" w:sz="0" w:space="0" w:color="auto"/>
        <w:left w:val="none" w:sz="0" w:space="0" w:color="auto"/>
        <w:bottom w:val="none" w:sz="0" w:space="0" w:color="auto"/>
        <w:right w:val="none" w:sz="0" w:space="0" w:color="auto"/>
      </w:divBdr>
    </w:div>
    <w:div w:id="302320162">
      <w:bodyDiv w:val="1"/>
      <w:marLeft w:val="0"/>
      <w:marRight w:val="0"/>
      <w:marTop w:val="0"/>
      <w:marBottom w:val="0"/>
      <w:divBdr>
        <w:top w:val="none" w:sz="0" w:space="0" w:color="auto"/>
        <w:left w:val="none" w:sz="0" w:space="0" w:color="auto"/>
        <w:bottom w:val="none" w:sz="0" w:space="0" w:color="auto"/>
        <w:right w:val="none" w:sz="0" w:space="0" w:color="auto"/>
      </w:divBdr>
    </w:div>
    <w:div w:id="316957665">
      <w:bodyDiv w:val="1"/>
      <w:marLeft w:val="0"/>
      <w:marRight w:val="0"/>
      <w:marTop w:val="0"/>
      <w:marBottom w:val="0"/>
      <w:divBdr>
        <w:top w:val="none" w:sz="0" w:space="0" w:color="auto"/>
        <w:left w:val="none" w:sz="0" w:space="0" w:color="auto"/>
        <w:bottom w:val="none" w:sz="0" w:space="0" w:color="auto"/>
        <w:right w:val="none" w:sz="0" w:space="0" w:color="auto"/>
      </w:divBdr>
    </w:div>
    <w:div w:id="329258659">
      <w:bodyDiv w:val="1"/>
      <w:marLeft w:val="0"/>
      <w:marRight w:val="0"/>
      <w:marTop w:val="0"/>
      <w:marBottom w:val="0"/>
      <w:divBdr>
        <w:top w:val="none" w:sz="0" w:space="0" w:color="auto"/>
        <w:left w:val="none" w:sz="0" w:space="0" w:color="auto"/>
        <w:bottom w:val="none" w:sz="0" w:space="0" w:color="auto"/>
        <w:right w:val="none" w:sz="0" w:space="0" w:color="auto"/>
      </w:divBdr>
    </w:div>
    <w:div w:id="336347747">
      <w:bodyDiv w:val="1"/>
      <w:marLeft w:val="0"/>
      <w:marRight w:val="0"/>
      <w:marTop w:val="0"/>
      <w:marBottom w:val="0"/>
      <w:divBdr>
        <w:top w:val="none" w:sz="0" w:space="0" w:color="auto"/>
        <w:left w:val="none" w:sz="0" w:space="0" w:color="auto"/>
        <w:bottom w:val="none" w:sz="0" w:space="0" w:color="auto"/>
        <w:right w:val="none" w:sz="0" w:space="0" w:color="auto"/>
      </w:divBdr>
    </w:div>
    <w:div w:id="388844690">
      <w:bodyDiv w:val="1"/>
      <w:marLeft w:val="0"/>
      <w:marRight w:val="0"/>
      <w:marTop w:val="0"/>
      <w:marBottom w:val="0"/>
      <w:divBdr>
        <w:top w:val="none" w:sz="0" w:space="0" w:color="auto"/>
        <w:left w:val="none" w:sz="0" w:space="0" w:color="auto"/>
        <w:bottom w:val="none" w:sz="0" w:space="0" w:color="auto"/>
        <w:right w:val="none" w:sz="0" w:space="0" w:color="auto"/>
      </w:divBdr>
    </w:div>
    <w:div w:id="424573838">
      <w:bodyDiv w:val="1"/>
      <w:marLeft w:val="0"/>
      <w:marRight w:val="0"/>
      <w:marTop w:val="0"/>
      <w:marBottom w:val="0"/>
      <w:divBdr>
        <w:top w:val="none" w:sz="0" w:space="0" w:color="auto"/>
        <w:left w:val="none" w:sz="0" w:space="0" w:color="auto"/>
        <w:bottom w:val="none" w:sz="0" w:space="0" w:color="auto"/>
        <w:right w:val="none" w:sz="0" w:space="0" w:color="auto"/>
      </w:divBdr>
    </w:div>
    <w:div w:id="485323595">
      <w:bodyDiv w:val="1"/>
      <w:marLeft w:val="0"/>
      <w:marRight w:val="0"/>
      <w:marTop w:val="0"/>
      <w:marBottom w:val="0"/>
      <w:divBdr>
        <w:top w:val="none" w:sz="0" w:space="0" w:color="auto"/>
        <w:left w:val="none" w:sz="0" w:space="0" w:color="auto"/>
        <w:bottom w:val="none" w:sz="0" w:space="0" w:color="auto"/>
        <w:right w:val="none" w:sz="0" w:space="0" w:color="auto"/>
      </w:divBdr>
    </w:div>
    <w:div w:id="488444189">
      <w:bodyDiv w:val="1"/>
      <w:marLeft w:val="0"/>
      <w:marRight w:val="0"/>
      <w:marTop w:val="0"/>
      <w:marBottom w:val="0"/>
      <w:divBdr>
        <w:top w:val="none" w:sz="0" w:space="0" w:color="auto"/>
        <w:left w:val="none" w:sz="0" w:space="0" w:color="auto"/>
        <w:bottom w:val="none" w:sz="0" w:space="0" w:color="auto"/>
        <w:right w:val="none" w:sz="0" w:space="0" w:color="auto"/>
      </w:divBdr>
    </w:div>
    <w:div w:id="495725387">
      <w:bodyDiv w:val="1"/>
      <w:marLeft w:val="0"/>
      <w:marRight w:val="0"/>
      <w:marTop w:val="0"/>
      <w:marBottom w:val="0"/>
      <w:divBdr>
        <w:top w:val="none" w:sz="0" w:space="0" w:color="auto"/>
        <w:left w:val="none" w:sz="0" w:space="0" w:color="auto"/>
        <w:bottom w:val="none" w:sz="0" w:space="0" w:color="auto"/>
        <w:right w:val="none" w:sz="0" w:space="0" w:color="auto"/>
      </w:divBdr>
    </w:div>
    <w:div w:id="545339725">
      <w:bodyDiv w:val="1"/>
      <w:marLeft w:val="0"/>
      <w:marRight w:val="0"/>
      <w:marTop w:val="0"/>
      <w:marBottom w:val="0"/>
      <w:divBdr>
        <w:top w:val="none" w:sz="0" w:space="0" w:color="auto"/>
        <w:left w:val="none" w:sz="0" w:space="0" w:color="auto"/>
        <w:bottom w:val="none" w:sz="0" w:space="0" w:color="auto"/>
        <w:right w:val="none" w:sz="0" w:space="0" w:color="auto"/>
      </w:divBdr>
    </w:div>
    <w:div w:id="546602572">
      <w:bodyDiv w:val="1"/>
      <w:marLeft w:val="0"/>
      <w:marRight w:val="0"/>
      <w:marTop w:val="0"/>
      <w:marBottom w:val="0"/>
      <w:divBdr>
        <w:top w:val="none" w:sz="0" w:space="0" w:color="auto"/>
        <w:left w:val="none" w:sz="0" w:space="0" w:color="auto"/>
        <w:bottom w:val="none" w:sz="0" w:space="0" w:color="auto"/>
        <w:right w:val="none" w:sz="0" w:space="0" w:color="auto"/>
      </w:divBdr>
    </w:div>
    <w:div w:id="558440643">
      <w:bodyDiv w:val="1"/>
      <w:marLeft w:val="0"/>
      <w:marRight w:val="0"/>
      <w:marTop w:val="0"/>
      <w:marBottom w:val="0"/>
      <w:divBdr>
        <w:top w:val="none" w:sz="0" w:space="0" w:color="auto"/>
        <w:left w:val="none" w:sz="0" w:space="0" w:color="auto"/>
        <w:bottom w:val="none" w:sz="0" w:space="0" w:color="auto"/>
        <w:right w:val="none" w:sz="0" w:space="0" w:color="auto"/>
      </w:divBdr>
    </w:div>
    <w:div w:id="632905620">
      <w:bodyDiv w:val="1"/>
      <w:marLeft w:val="0"/>
      <w:marRight w:val="0"/>
      <w:marTop w:val="0"/>
      <w:marBottom w:val="0"/>
      <w:divBdr>
        <w:top w:val="none" w:sz="0" w:space="0" w:color="auto"/>
        <w:left w:val="none" w:sz="0" w:space="0" w:color="auto"/>
        <w:bottom w:val="none" w:sz="0" w:space="0" w:color="auto"/>
        <w:right w:val="none" w:sz="0" w:space="0" w:color="auto"/>
      </w:divBdr>
    </w:div>
    <w:div w:id="654990904">
      <w:bodyDiv w:val="1"/>
      <w:marLeft w:val="0"/>
      <w:marRight w:val="0"/>
      <w:marTop w:val="0"/>
      <w:marBottom w:val="0"/>
      <w:divBdr>
        <w:top w:val="none" w:sz="0" w:space="0" w:color="auto"/>
        <w:left w:val="none" w:sz="0" w:space="0" w:color="auto"/>
        <w:bottom w:val="none" w:sz="0" w:space="0" w:color="auto"/>
        <w:right w:val="none" w:sz="0" w:space="0" w:color="auto"/>
      </w:divBdr>
    </w:div>
    <w:div w:id="686949857">
      <w:bodyDiv w:val="1"/>
      <w:marLeft w:val="0"/>
      <w:marRight w:val="0"/>
      <w:marTop w:val="0"/>
      <w:marBottom w:val="0"/>
      <w:divBdr>
        <w:top w:val="none" w:sz="0" w:space="0" w:color="auto"/>
        <w:left w:val="none" w:sz="0" w:space="0" w:color="auto"/>
        <w:bottom w:val="none" w:sz="0" w:space="0" w:color="auto"/>
        <w:right w:val="none" w:sz="0" w:space="0" w:color="auto"/>
      </w:divBdr>
    </w:div>
    <w:div w:id="715348356">
      <w:bodyDiv w:val="1"/>
      <w:marLeft w:val="0"/>
      <w:marRight w:val="0"/>
      <w:marTop w:val="0"/>
      <w:marBottom w:val="0"/>
      <w:divBdr>
        <w:top w:val="none" w:sz="0" w:space="0" w:color="auto"/>
        <w:left w:val="none" w:sz="0" w:space="0" w:color="auto"/>
        <w:bottom w:val="none" w:sz="0" w:space="0" w:color="auto"/>
        <w:right w:val="none" w:sz="0" w:space="0" w:color="auto"/>
      </w:divBdr>
    </w:div>
    <w:div w:id="745958538">
      <w:bodyDiv w:val="1"/>
      <w:marLeft w:val="0"/>
      <w:marRight w:val="0"/>
      <w:marTop w:val="0"/>
      <w:marBottom w:val="0"/>
      <w:divBdr>
        <w:top w:val="none" w:sz="0" w:space="0" w:color="auto"/>
        <w:left w:val="none" w:sz="0" w:space="0" w:color="auto"/>
        <w:bottom w:val="none" w:sz="0" w:space="0" w:color="auto"/>
        <w:right w:val="none" w:sz="0" w:space="0" w:color="auto"/>
      </w:divBdr>
    </w:div>
    <w:div w:id="748426629">
      <w:bodyDiv w:val="1"/>
      <w:marLeft w:val="0"/>
      <w:marRight w:val="0"/>
      <w:marTop w:val="0"/>
      <w:marBottom w:val="0"/>
      <w:divBdr>
        <w:top w:val="none" w:sz="0" w:space="0" w:color="auto"/>
        <w:left w:val="none" w:sz="0" w:space="0" w:color="auto"/>
        <w:bottom w:val="none" w:sz="0" w:space="0" w:color="auto"/>
        <w:right w:val="none" w:sz="0" w:space="0" w:color="auto"/>
      </w:divBdr>
    </w:div>
    <w:div w:id="767233595">
      <w:bodyDiv w:val="1"/>
      <w:marLeft w:val="0"/>
      <w:marRight w:val="0"/>
      <w:marTop w:val="0"/>
      <w:marBottom w:val="0"/>
      <w:divBdr>
        <w:top w:val="none" w:sz="0" w:space="0" w:color="auto"/>
        <w:left w:val="none" w:sz="0" w:space="0" w:color="auto"/>
        <w:bottom w:val="none" w:sz="0" w:space="0" w:color="auto"/>
        <w:right w:val="none" w:sz="0" w:space="0" w:color="auto"/>
      </w:divBdr>
    </w:div>
    <w:div w:id="785388622">
      <w:bodyDiv w:val="1"/>
      <w:marLeft w:val="0"/>
      <w:marRight w:val="0"/>
      <w:marTop w:val="0"/>
      <w:marBottom w:val="0"/>
      <w:divBdr>
        <w:top w:val="none" w:sz="0" w:space="0" w:color="auto"/>
        <w:left w:val="none" w:sz="0" w:space="0" w:color="auto"/>
        <w:bottom w:val="none" w:sz="0" w:space="0" w:color="auto"/>
        <w:right w:val="none" w:sz="0" w:space="0" w:color="auto"/>
      </w:divBdr>
    </w:div>
    <w:div w:id="839807821">
      <w:bodyDiv w:val="1"/>
      <w:marLeft w:val="0"/>
      <w:marRight w:val="0"/>
      <w:marTop w:val="0"/>
      <w:marBottom w:val="0"/>
      <w:divBdr>
        <w:top w:val="none" w:sz="0" w:space="0" w:color="auto"/>
        <w:left w:val="none" w:sz="0" w:space="0" w:color="auto"/>
        <w:bottom w:val="none" w:sz="0" w:space="0" w:color="auto"/>
        <w:right w:val="none" w:sz="0" w:space="0" w:color="auto"/>
      </w:divBdr>
    </w:div>
    <w:div w:id="847449820">
      <w:bodyDiv w:val="1"/>
      <w:marLeft w:val="0"/>
      <w:marRight w:val="0"/>
      <w:marTop w:val="0"/>
      <w:marBottom w:val="0"/>
      <w:divBdr>
        <w:top w:val="none" w:sz="0" w:space="0" w:color="auto"/>
        <w:left w:val="none" w:sz="0" w:space="0" w:color="auto"/>
        <w:bottom w:val="none" w:sz="0" w:space="0" w:color="auto"/>
        <w:right w:val="none" w:sz="0" w:space="0" w:color="auto"/>
      </w:divBdr>
    </w:div>
    <w:div w:id="849180625">
      <w:bodyDiv w:val="1"/>
      <w:marLeft w:val="0"/>
      <w:marRight w:val="0"/>
      <w:marTop w:val="0"/>
      <w:marBottom w:val="0"/>
      <w:divBdr>
        <w:top w:val="none" w:sz="0" w:space="0" w:color="auto"/>
        <w:left w:val="none" w:sz="0" w:space="0" w:color="auto"/>
        <w:bottom w:val="none" w:sz="0" w:space="0" w:color="auto"/>
        <w:right w:val="none" w:sz="0" w:space="0" w:color="auto"/>
      </w:divBdr>
      <w:divsChild>
        <w:div w:id="3016596">
          <w:marLeft w:val="15"/>
          <w:marRight w:val="0"/>
          <w:marTop w:val="0"/>
          <w:marBottom w:val="0"/>
          <w:divBdr>
            <w:top w:val="none" w:sz="0" w:space="0" w:color="auto"/>
            <w:left w:val="none" w:sz="0" w:space="0" w:color="auto"/>
            <w:bottom w:val="none" w:sz="0" w:space="0" w:color="auto"/>
            <w:right w:val="none" w:sz="0" w:space="0" w:color="auto"/>
          </w:divBdr>
        </w:div>
      </w:divsChild>
    </w:div>
    <w:div w:id="859203031">
      <w:bodyDiv w:val="1"/>
      <w:marLeft w:val="0"/>
      <w:marRight w:val="0"/>
      <w:marTop w:val="0"/>
      <w:marBottom w:val="0"/>
      <w:divBdr>
        <w:top w:val="none" w:sz="0" w:space="0" w:color="auto"/>
        <w:left w:val="none" w:sz="0" w:space="0" w:color="auto"/>
        <w:bottom w:val="none" w:sz="0" w:space="0" w:color="auto"/>
        <w:right w:val="none" w:sz="0" w:space="0" w:color="auto"/>
      </w:divBdr>
    </w:div>
    <w:div w:id="880090933">
      <w:bodyDiv w:val="1"/>
      <w:marLeft w:val="0"/>
      <w:marRight w:val="0"/>
      <w:marTop w:val="0"/>
      <w:marBottom w:val="0"/>
      <w:divBdr>
        <w:top w:val="none" w:sz="0" w:space="0" w:color="auto"/>
        <w:left w:val="none" w:sz="0" w:space="0" w:color="auto"/>
        <w:bottom w:val="none" w:sz="0" w:space="0" w:color="auto"/>
        <w:right w:val="none" w:sz="0" w:space="0" w:color="auto"/>
      </w:divBdr>
    </w:div>
    <w:div w:id="880560202">
      <w:bodyDiv w:val="1"/>
      <w:marLeft w:val="0"/>
      <w:marRight w:val="0"/>
      <w:marTop w:val="0"/>
      <w:marBottom w:val="0"/>
      <w:divBdr>
        <w:top w:val="none" w:sz="0" w:space="0" w:color="auto"/>
        <w:left w:val="none" w:sz="0" w:space="0" w:color="auto"/>
        <w:bottom w:val="none" w:sz="0" w:space="0" w:color="auto"/>
        <w:right w:val="none" w:sz="0" w:space="0" w:color="auto"/>
      </w:divBdr>
    </w:div>
    <w:div w:id="900284819">
      <w:bodyDiv w:val="1"/>
      <w:marLeft w:val="0"/>
      <w:marRight w:val="0"/>
      <w:marTop w:val="0"/>
      <w:marBottom w:val="0"/>
      <w:divBdr>
        <w:top w:val="none" w:sz="0" w:space="0" w:color="auto"/>
        <w:left w:val="none" w:sz="0" w:space="0" w:color="auto"/>
        <w:bottom w:val="none" w:sz="0" w:space="0" w:color="auto"/>
        <w:right w:val="none" w:sz="0" w:space="0" w:color="auto"/>
      </w:divBdr>
    </w:div>
    <w:div w:id="923227495">
      <w:bodyDiv w:val="1"/>
      <w:marLeft w:val="0"/>
      <w:marRight w:val="0"/>
      <w:marTop w:val="0"/>
      <w:marBottom w:val="0"/>
      <w:divBdr>
        <w:top w:val="none" w:sz="0" w:space="0" w:color="auto"/>
        <w:left w:val="none" w:sz="0" w:space="0" w:color="auto"/>
        <w:bottom w:val="none" w:sz="0" w:space="0" w:color="auto"/>
        <w:right w:val="none" w:sz="0" w:space="0" w:color="auto"/>
      </w:divBdr>
    </w:div>
    <w:div w:id="929972243">
      <w:bodyDiv w:val="1"/>
      <w:marLeft w:val="0"/>
      <w:marRight w:val="0"/>
      <w:marTop w:val="0"/>
      <w:marBottom w:val="0"/>
      <w:divBdr>
        <w:top w:val="none" w:sz="0" w:space="0" w:color="auto"/>
        <w:left w:val="none" w:sz="0" w:space="0" w:color="auto"/>
        <w:bottom w:val="none" w:sz="0" w:space="0" w:color="auto"/>
        <w:right w:val="none" w:sz="0" w:space="0" w:color="auto"/>
      </w:divBdr>
    </w:div>
    <w:div w:id="948660886">
      <w:bodyDiv w:val="1"/>
      <w:marLeft w:val="0"/>
      <w:marRight w:val="0"/>
      <w:marTop w:val="0"/>
      <w:marBottom w:val="0"/>
      <w:divBdr>
        <w:top w:val="none" w:sz="0" w:space="0" w:color="auto"/>
        <w:left w:val="none" w:sz="0" w:space="0" w:color="auto"/>
        <w:bottom w:val="none" w:sz="0" w:space="0" w:color="auto"/>
        <w:right w:val="none" w:sz="0" w:space="0" w:color="auto"/>
      </w:divBdr>
    </w:div>
    <w:div w:id="954409864">
      <w:bodyDiv w:val="1"/>
      <w:marLeft w:val="0"/>
      <w:marRight w:val="0"/>
      <w:marTop w:val="0"/>
      <w:marBottom w:val="0"/>
      <w:divBdr>
        <w:top w:val="none" w:sz="0" w:space="0" w:color="auto"/>
        <w:left w:val="none" w:sz="0" w:space="0" w:color="auto"/>
        <w:bottom w:val="none" w:sz="0" w:space="0" w:color="auto"/>
        <w:right w:val="none" w:sz="0" w:space="0" w:color="auto"/>
      </w:divBdr>
    </w:div>
    <w:div w:id="954485213">
      <w:bodyDiv w:val="1"/>
      <w:marLeft w:val="0"/>
      <w:marRight w:val="0"/>
      <w:marTop w:val="0"/>
      <w:marBottom w:val="0"/>
      <w:divBdr>
        <w:top w:val="none" w:sz="0" w:space="0" w:color="auto"/>
        <w:left w:val="none" w:sz="0" w:space="0" w:color="auto"/>
        <w:bottom w:val="none" w:sz="0" w:space="0" w:color="auto"/>
        <w:right w:val="none" w:sz="0" w:space="0" w:color="auto"/>
      </w:divBdr>
    </w:div>
    <w:div w:id="1007249725">
      <w:bodyDiv w:val="1"/>
      <w:marLeft w:val="0"/>
      <w:marRight w:val="0"/>
      <w:marTop w:val="0"/>
      <w:marBottom w:val="0"/>
      <w:divBdr>
        <w:top w:val="none" w:sz="0" w:space="0" w:color="auto"/>
        <w:left w:val="none" w:sz="0" w:space="0" w:color="auto"/>
        <w:bottom w:val="none" w:sz="0" w:space="0" w:color="auto"/>
        <w:right w:val="none" w:sz="0" w:space="0" w:color="auto"/>
      </w:divBdr>
    </w:div>
    <w:div w:id="1009334074">
      <w:bodyDiv w:val="1"/>
      <w:marLeft w:val="0"/>
      <w:marRight w:val="0"/>
      <w:marTop w:val="0"/>
      <w:marBottom w:val="0"/>
      <w:divBdr>
        <w:top w:val="none" w:sz="0" w:space="0" w:color="auto"/>
        <w:left w:val="none" w:sz="0" w:space="0" w:color="auto"/>
        <w:bottom w:val="none" w:sz="0" w:space="0" w:color="auto"/>
        <w:right w:val="none" w:sz="0" w:space="0" w:color="auto"/>
      </w:divBdr>
    </w:div>
    <w:div w:id="1066731562">
      <w:bodyDiv w:val="1"/>
      <w:marLeft w:val="0"/>
      <w:marRight w:val="0"/>
      <w:marTop w:val="0"/>
      <w:marBottom w:val="0"/>
      <w:divBdr>
        <w:top w:val="none" w:sz="0" w:space="0" w:color="auto"/>
        <w:left w:val="none" w:sz="0" w:space="0" w:color="auto"/>
        <w:bottom w:val="none" w:sz="0" w:space="0" w:color="auto"/>
        <w:right w:val="none" w:sz="0" w:space="0" w:color="auto"/>
      </w:divBdr>
    </w:div>
    <w:div w:id="1090085777">
      <w:bodyDiv w:val="1"/>
      <w:marLeft w:val="0"/>
      <w:marRight w:val="0"/>
      <w:marTop w:val="0"/>
      <w:marBottom w:val="0"/>
      <w:divBdr>
        <w:top w:val="none" w:sz="0" w:space="0" w:color="auto"/>
        <w:left w:val="none" w:sz="0" w:space="0" w:color="auto"/>
        <w:bottom w:val="none" w:sz="0" w:space="0" w:color="auto"/>
        <w:right w:val="none" w:sz="0" w:space="0" w:color="auto"/>
      </w:divBdr>
    </w:div>
    <w:div w:id="1096482865">
      <w:bodyDiv w:val="1"/>
      <w:marLeft w:val="0"/>
      <w:marRight w:val="0"/>
      <w:marTop w:val="0"/>
      <w:marBottom w:val="0"/>
      <w:divBdr>
        <w:top w:val="none" w:sz="0" w:space="0" w:color="auto"/>
        <w:left w:val="none" w:sz="0" w:space="0" w:color="auto"/>
        <w:bottom w:val="none" w:sz="0" w:space="0" w:color="auto"/>
        <w:right w:val="none" w:sz="0" w:space="0" w:color="auto"/>
      </w:divBdr>
    </w:div>
    <w:div w:id="1113329460">
      <w:bodyDiv w:val="1"/>
      <w:marLeft w:val="0"/>
      <w:marRight w:val="0"/>
      <w:marTop w:val="0"/>
      <w:marBottom w:val="0"/>
      <w:divBdr>
        <w:top w:val="none" w:sz="0" w:space="0" w:color="auto"/>
        <w:left w:val="none" w:sz="0" w:space="0" w:color="auto"/>
        <w:bottom w:val="none" w:sz="0" w:space="0" w:color="auto"/>
        <w:right w:val="none" w:sz="0" w:space="0" w:color="auto"/>
      </w:divBdr>
    </w:div>
    <w:div w:id="1220819225">
      <w:bodyDiv w:val="1"/>
      <w:marLeft w:val="0"/>
      <w:marRight w:val="0"/>
      <w:marTop w:val="0"/>
      <w:marBottom w:val="0"/>
      <w:divBdr>
        <w:top w:val="none" w:sz="0" w:space="0" w:color="auto"/>
        <w:left w:val="none" w:sz="0" w:space="0" w:color="auto"/>
        <w:bottom w:val="none" w:sz="0" w:space="0" w:color="auto"/>
        <w:right w:val="none" w:sz="0" w:space="0" w:color="auto"/>
      </w:divBdr>
    </w:div>
    <w:div w:id="1221206934">
      <w:bodyDiv w:val="1"/>
      <w:marLeft w:val="0"/>
      <w:marRight w:val="0"/>
      <w:marTop w:val="0"/>
      <w:marBottom w:val="0"/>
      <w:divBdr>
        <w:top w:val="none" w:sz="0" w:space="0" w:color="auto"/>
        <w:left w:val="none" w:sz="0" w:space="0" w:color="auto"/>
        <w:bottom w:val="none" w:sz="0" w:space="0" w:color="auto"/>
        <w:right w:val="none" w:sz="0" w:space="0" w:color="auto"/>
      </w:divBdr>
    </w:div>
    <w:div w:id="1236283384">
      <w:bodyDiv w:val="1"/>
      <w:marLeft w:val="0"/>
      <w:marRight w:val="0"/>
      <w:marTop w:val="0"/>
      <w:marBottom w:val="0"/>
      <w:divBdr>
        <w:top w:val="none" w:sz="0" w:space="0" w:color="auto"/>
        <w:left w:val="none" w:sz="0" w:space="0" w:color="auto"/>
        <w:bottom w:val="none" w:sz="0" w:space="0" w:color="auto"/>
        <w:right w:val="none" w:sz="0" w:space="0" w:color="auto"/>
      </w:divBdr>
    </w:div>
    <w:div w:id="1265379375">
      <w:bodyDiv w:val="1"/>
      <w:marLeft w:val="0"/>
      <w:marRight w:val="0"/>
      <w:marTop w:val="0"/>
      <w:marBottom w:val="0"/>
      <w:divBdr>
        <w:top w:val="none" w:sz="0" w:space="0" w:color="auto"/>
        <w:left w:val="none" w:sz="0" w:space="0" w:color="auto"/>
        <w:bottom w:val="none" w:sz="0" w:space="0" w:color="auto"/>
        <w:right w:val="none" w:sz="0" w:space="0" w:color="auto"/>
      </w:divBdr>
    </w:div>
    <w:div w:id="1288774425">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684243">
      <w:bodyDiv w:val="1"/>
      <w:marLeft w:val="0"/>
      <w:marRight w:val="0"/>
      <w:marTop w:val="0"/>
      <w:marBottom w:val="0"/>
      <w:divBdr>
        <w:top w:val="none" w:sz="0" w:space="0" w:color="auto"/>
        <w:left w:val="none" w:sz="0" w:space="0" w:color="auto"/>
        <w:bottom w:val="none" w:sz="0" w:space="0" w:color="auto"/>
        <w:right w:val="none" w:sz="0" w:space="0" w:color="auto"/>
      </w:divBdr>
    </w:div>
    <w:div w:id="1348408711">
      <w:bodyDiv w:val="1"/>
      <w:marLeft w:val="0"/>
      <w:marRight w:val="0"/>
      <w:marTop w:val="0"/>
      <w:marBottom w:val="0"/>
      <w:divBdr>
        <w:top w:val="none" w:sz="0" w:space="0" w:color="auto"/>
        <w:left w:val="none" w:sz="0" w:space="0" w:color="auto"/>
        <w:bottom w:val="none" w:sz="0" w:space="0" w:color="auto"/>
        <w:right w:val="none" w:sz="0" w:space="0" w:color="auto"/>
      </w:divBdr>
    </w:div>
    <w:div w:id="1484663945">
      <w:bodyDiv w:val="1"/>
      <w:marLeft w:val="0"/>
      <w:marRight w:val="0"/>
      <w:marTop w:val="0"/>
      <w:marBottom w:val="0"/>
      <w:divBdr>
        <w:top w:val="none" w:sz="0" w:space="0" w:color="auto"/>
        <w:left w:val="none" w:sz="0" w:space="0" w:color="auto"/>
        <w:bottom w:val="none" w:sz="0" w:space="0" w:color="auto"/>
        <w:right w:val="none" w:sz="0" w:space="0" w:color="auto"/>
      </w:divBdr>
    </w:div>
    <w:div w:id="1524324888">
      <w:bodyDiv w:val="1"/>
      <w:marLeft w:val="0"/>
      <w:marRight w:val="0"/>
      <w:marTop w:val="0"/>
      <w:marBottom w:val="0"/>
      <w:divBdr>
        <w:top w:val="none" w:sz="0" w:space="0" w:color="auto"/>
        <w:left w:val="none" w:sz="0" w:space="0" w:color="auto"/>
        <w:bottom w:val="none" w:sz="0" w:space="0" w:color="auto"/>
        <w:right w:val="none" w:sz="0" w:space="0" w:color="auto"/>
      </w:divBdr>
    </w:div>
    <w:div w:id="1568494562">
      <w:bodyDiv w:val="1"/>
      <w:marLeft w:val="0"/>
      <w:marRight w:val="0"/>
      <w:marTop w:val="0"/>
      <w:marBottom w:val="0"/>
      <w:divBdr>
        <w:top w:val="none" w:sz="0" w:space="0" w:color="auto"/>
        <w:left w:val="none" w:sz="0" w:space="0" w:color="auto"/>
        <w:bottom w:val="none" w:sz="0" w:space="0" w:color="auto"/>
        <w:right w:val="none" w:sz="0" w:space="0" w:color="auto"/>
      </w:divBdr>
    </w:div>
    <w:div w:id="1569879672">
      <w:bodyDiv w:val="1"/>
      <w:marLeft w:val="0"/>
      <w:marRight w:val="0"/>
      <w:marTop w:val="0"/>
      <w:marBottom w:val="0"/>
      <w:divBdr>
        <w:top w:val="none" w:sz="0" w:space="0" w:color="auto"/>
        <w:left w:val="none" w:sz="0" w:space="0" w:color="auto"/>
        <w:bottom w:val="none" w:sz="0" w:space="0" w:color="auto"/>
        <w:right w:val="none" w:sz="0" w:space="0" w:color="auto"/>
      </w:divBdr>
    </w:div>
    <w:div w:id="1574699154">
      <w:bodyDiv w:val="1"/>
      <w:marLeft w:val="0"/>
      <w:marRight w:val="0"/>
      <w:marTop w:val="0"/>
      <w:marBottom w:val="0"/>
      <w:divBdr>
        <w:top w:val="none" w:sz="0" w:space="0" w:color="auto"/>
        <w:left w:val="none" w:sz="0" w:space="0" w:color="auto"/>
        <w:bottom w:val="none" w:sz="0" w:space="0" w:color="auto"/>
        <w:right w:val="none" w:sz="0" w:space="0" w:color="auto"/>
      </w:divBdr>
    </w:div>
    <w:div w:id="1628778231">
      <w:bodyDiv w:val="1"/>
      <w:marLeft w:val="0"/>
      <w:marRight w:val="0"/>
      <w:marTop w:val="0"/>
      <w:marBottom w:val="0"/>
      <w:divBdr>
        <w:top w:val="none" w:sz="0" w:space="0" w:color="auto"/>
        <w:left w:val="none" w:sz="0" w:space="0" w:color="auto"/>
        <w:bottom w:val="none" w:sz="0" w:space="0" w:color="auto"/>
        <w:right w:val="none" w:sz="0" w:space="0" w:color="auto"/>
      </w:divBdr>
    </w:div>
    <w:div w:id="1634434701">
      <w:bodyDiv w:val="1"/>
      <w:marLeft w:val="0"/>
      <w:marRight w:val="0"/>
      <w:marTop w:val="0"/>
      <w:marBottom w:val="0"/>
      <w:divBdr>
        <w:top w:val="none" w:sz="0" w:space="0" w:color="auto"/>
        <w:left w:val="none" w:sz="0" w:space="0" w:color="auto"/>
        <w:bottom w:val="none" w:sz="0" w:space="0" w:color="auto"/>
        <w:right w:val="none" w:sz="0" w:space="0" w:color="auto"/>
      </w:divBdr>
    </w:div>
    <w:div w:id="1642422087">
      <w:bodyDiv w:val="1"/>
      <w:marLeft w:val="0"/>
      <w:marRight w:val="0"/>
      <w:marTop w:val="0"/>
      <w:marBottom w:val="0"/>
      <w:divBdr>
        <w:top w:val="none" w:sz="0" w:space="0" w:color="auto"/>
        <w:left w:val="none" w:sz="0" w:space="0" w:color="auto"/>
        <w:bottom w:val="none" w:sz="0" w:space="0" w:color="auto"/>
        <w:right w:val="none" w:sz="0" w:space="0" w:color="auto"/>
      </w:divBdr>
    </w:div>
    <w:div w:id="1654214685">
      <w:bodyDiv w:val="1"/>
      <w:marLeft w:val="0"/>
      <w:marRight w:val="0"/>
      <w:marTop w:val="0"/>
      <w:marBottom w:val="0"/>
      <w:divBdr>
        <w:top w:val="none" w:sz="0" w:space="0" w:color="auto"/>
        <w:left w:val="none" w:sz="0" w:space="0" w:color="auto"/>
        <w:bottom w:val="none" w:sz="0" w:space="0" w:color="auto"/>
        <w:right w:val="none" w:sz="0" w:space="0" w:color="auto"/>
      </w:divBdr>
    </w:div>
    <w:div w:id="1696155676">
      <w:bodyDiv w:val="1"/>
      <w:marLeft w:val="0"/>
      <w:marRight w:val="0"/>
      <w:marTop w:val="0"/>
      <w:marBottom w:val="0"/>
      <w:divBdr>
        <w:top w:val="none" w:sz="0" w:space="0" w:color="auto"/>
        <w:left w:val="none" w:sz="0" w:space="0" w:color="auto"/>
        <w:bottom w:val="none" w:sz="0" w:space="0" w:color="auto"/>
        <w:right w:val="none" w:sz="0" w:space="0" w:color="auto"/>
      </w:divBdr>
    </w:div>
    <w:div w:id="1720858086">
      <w:bodyDiv w:val="1"/>
      <w:marLeft w:val="0"/>
      <w:marRight w:val="0"/>
      <w:marTop w:val="0"/>
      <w:marBottom w:val="0"/>
      <w:divBdr>
        <w:top w:val="none" w:sz="0" w:space="0" w:color="auto"/>
        <w:left w:val="none" w:sz="0" w:space="0" w:color="auto"/>
        <w:bottom w:val="none" w:sz="0" w:space="0" w:color="auto"/>
        <w:right w:val="none" w:sz="0" w:space="0" w:color="auto"/>
      </w:divBdr>
    </w:div>
    <w:div w:id="1720861370">
      <w:bodyDiv w:val="1"/>
      <w:marLeft w:val="0"/>
      <w:marRight w:val="0"/>
      <w:marTop w:val="0"/>
      <w:marBottom w:val="0"/>
      <w:divBdr>
        <w:top w:val="none" w:sz="0" w:space="0" w:color="auto"/>
        <w:left w:val="none" w:sz="0" w:space="0" w:color="auto"/>
        <w:bottom w:val="none" w:sz="0" w:space="0" w:color="auto"/>
        <w:right w:val="none" w:sz="0" w:space="0" w:color="auto"/>
      </w:divBdr>
    </w:div>
    <w:div w:id="1725174407">
      <w:bodyDiv w:val="1"/>
      <w:marLeft w:val="0"/>
      <w:marRight w:val="0"/>
      <w:marTop w:val="0"/>
      <w:marBottom w:val="0"/>
      <w:divBdr>
        <w:top w:val="none" w:sz="0" w:space="0" w:color="auto"/>
        <w:left w:val="none" w:sz="0" w:space="0" w:color="auto"/>
        <w:bottom w:val="none" w:sz="0" w:space="0" w:color="auto"/>
        <w:right w:val="none" w:sz="0" w:space="0" w:color="auto"/>
      </w:divBdr>
    </w:div>
    <w:div w:id="1756825703">
      <w:bodyDiv w:val="1"/>
      <w:marLeft w:val="0"/>
      <w:marRight w:val="0"/>
      <w:marTop w:val="0"/>
      <w:marBottom w:val="0"/>
      <w:divBdr>
        <w:top w:val="none" w:sz="0" w:space="0" w:color="auto"/>
        <w:left w:val="none" w:sz="0" w:space="0" w:color="auto"/>
        <w:bottom w:val="none" w:sz="0" w:space="0" w:color="auto"/>
        <w:right w:val="none" w:sz="0" w:space="0" w:color="auto"/>
      </w:divBdr>
    </w:div>
    <w:div w:id="1781103702">
      <w:bodyDiv w:val="1"/>
      <w:marLeft w:val="0"/>
      <w:marRight w:val="0"/>
      <w:marTop w:val="0"/>
      <w:marBottom w:val="0"/>
      <w:divBdr>
        <w:top w:val="none" w:sz="0" w:space="0" w:color="auto"/>
        <w:left w:val="none" w:sz="0" w:space="0" w:color="auto"/>
        <w:bottom w:val="none" w:sz="0" w:space="0" w:color="auto"/>
        <w:right w:val="none" w:sz="0" w:space="0" w:color="auto"/>
      </w:divBdr>
    </w:div>
    <w:div w:id="1781758534">
      <w:bodyDiv w:val="1"/>
      <w:marLeft w:val="0"/>
      <w:marRight w:val="0"/>
      <w:marTop w:val="0"/>
      <w:marBottom w:val="0"/>
      <w:divBdr>
        <w:top w:val="none" w:sz="0" w:space="0" w:color="auto"/>
        <w:left w:val="none" w:sz="0" w:space="0" w:color="auto"/>
        <w:bottom w:val="none" w:sz="0" w:space="0" w:color="auto"/>
        <w:right w:val="none" w:sz="0" w:space="0" w:color="auto"/>
      </w:divBdr>
    </w:div>
    <w:div w:id="1782534346">
      <w:bodyDiv w:val="1"/>
      <w:marLeft w:val="0"/>
      <w:marRight w:val="0"/>
      <w:marTop w:val="0"/>
      <w:marBottom w:val="0"/>
      <w:divBdr>
        <w:top w:val="none" w:sz="0" w:space="0" w:color="auto"/>
        <w:left w:val="none" w:sz="0" w:space="0" w:color="auto"/>
        <w:bottom w:val="none" w:sz="0" w:space="0" w:color="auto"/>
        <w:right w:val="none" w:sz="0" w:space="0" w:color="auto"/>
      </w:divBdr>
    </w:div>
    <w:div w:id="1787195345">
      <w:bodyDiv w:val="1"/>
      <w:marLeft w:val="0"/>
      <w:marRight w:val="0"/>
      <w:marTop w:val="0"/>
      <w:marBottom w:val="0"/>
      <w:divBdr>
        <w:top w:val="none" w:sz="0" w:space="0" w:color="auto"/>
        <w:left w:val="none" w:sz="0" w:space="0" w:color="auto"/>
        <w:bottom w:val="none" w:sz="0" w:space="0" w:color="auto"/>
        <w:right w:val="none" w:sz="0" w:space="0" w:color="auto"/>
      </w:divBdr>
    </w:div>
    <w:div w:id="1806581542">
      <w:bodyDiv w:val="1"/>
      <w:marLeft w:val="0"/>
      <w:marRight w:val="0"/>
      <w:marTop w:val="0"/>
      <w:marBottom w:val="0"/>
      <w:divBdr>
        <w:top w:val="none" w:sz="0" w:space="0" w:color="auto"/>
        <w:left w:val="none" w:sz="0" w:space="0" w:color="auto"/>
        <w:bottom w:val="none" w:sz="0" w:space="0" w:color="auto"/>
        <w:right w:val="none" w:sz="0" w:space="0" w:color="auto"/>
      </w:divBdr>
    </w:div>
    <w:div w:id="1895266391">
      <w:bodyDiv w:val="1"/>
      <w:marLeft w:val="0"/>
      <w:marRight w:val="0"/>
      <w:marTop w:val="0"/>
      <w:marBottom w:val="0"/>
      <w:divBdr>
        <w:top w:val="none" w:sz="0" w:space="0" w:color="auto"/>
        <w:left w:val="none" w:sz="0" w:space="0" w:color="auto"/>
        <w:bottom w:val="none" w:sz="0" w:space="0" w:color="auto"/>
        <w:right w:val="none" w:sz="0" w:space="0" w:color="auto"/>
      </w:divBdr>
    </w:div>
    <w:div w:id="1912695754">
      <w:bodyDiv w:val="1"/>
      <w:marLeft w:val="0"/>
      <w:marRight w:val="0"/>
      <w:marTop w:val="0"/>
      <w:marBottom w:val="0"/>
      <w:divBdr>
        <w:top w:val="none" w:sz="0" w:space="0" w:color="auto"/>
        <w:left w:val="none" w:sz="0" w:space="0" w:color="auto"/>
        <w:bottom w:val="none" w:sz="0" w:space="0" w:color="auto"/>
        <w:right w:val="none" w:sz="0" w:space="0" w:color="auto"/>
      </w:divBdr>
    </w:div>
    <w:div w:id="1915973253">
      <w:bodyDiv w:val="1"/>
      <w:marLeft w:val="0"/>
      <w:marRight w:val="0"/>
      <w:marTop w:val="0"/>
      <w:marBottom w:val="0"/>
      <w:divBdr>
        <w:top w:val="none" w:sz="0" w:space="0" w:color="auto"/>
        <w:left w:val="none" w:sz="0" w:space="0" w:color="auto"/>
        <w:bottom w:val="none" w:sz="0" w:space="0" w:color="auto"/>
        <w:right w:val="none" w:sz="0" w:space="0" w:color="auto"/>
      </w:divBdr>
    </w:div>
    <w:div w:id="1946690102">
      <w:bodyDiv w:val="1"/>
      <w:marLeft w:val="0"/>
      <w:marRight w:val="0"/>
      <w:marTop w:val="0"/>
      <w:marBottom w:val="0"/>
      <w:divBdr>
        <w:top w:val="none" w:sz="0" w:space="0" w:color="auto"/>
        <w:left w:val="none" w:sz="0" w:space="0" w:color="auto"/>
        <w:bottom w:val="none" w:sz="0" w:space="0" w:color="auto"/>
        <w:right w:val="none" w:sz="0" w:space="0" w:color="auto"/>
      </w:divBdr>
    </w:div>
    <w:div w:id="1948996559">
      <w:bodyDiv w:val="1"/>
      <w:marLeft w:val="0"/>
      <w:marRight w:val="0"/>
      <w:marTop w:val="0"/>
      <w:marBottom w:val="0"/>
      <w:divBdr>
        <w:top w:val="none" w:sz="0" w:space="0" w:color="auto"/>
        <w:left w:val="none" w:sz="0" w:space="0" w:color="auto"/>
        <w:bottom w:val="none" w:sz="0" w:space="0" w:color="auto"/>
        <w:right w:val="none" w:sz="0" w:space="0" w:color="auto"/>
      </w:divBdr>
    </w:div>
    <w:div w:id="1993019339">
      <w:bodyDiv w:val="1"/>
      <w:marLeft w:val="0"/>
      <w:marRight w:val="0"/>
      <w:marTop w:val="0"/>
      <w:marBottom w:val="0"/>
      <w:divBdr>
        <w:top w:val="none" w:sz="0" w:space="0" w:color="auto"/>
        <w:left w:val="none" w:sz="0" w:space="0" w:color="auto"/>
        <w:bottom w:val="none" w:sz="0" w:space="0" w:color="auto"/>
        <w:right w:val="none" w:sz="0" w:space="0" w:color="auto"/>
      </w:divBdr>
    </w:div>
    <w:div w:id="2006784376">
      <w:bodyDiv w:val="1"/>
      <w:marLeft w:val="0"/>
      <w:marRight w:val="0"/>
      <w:marTop w:val="0"/>
      <w:marBottom w:val="0"/>
      <w:divBdr>
        <w:top w:val="none" w:sz="0" w:space="0" w:color="auto"/>
        <w:left w:val="none" w:sz="0" w:space="0" w:color="auto"/>
        <w:bottom w:val="none" w:sz="0" w:space="0" w:color="auto"/>
        <w:right w:val="none" w:sz="0" w:space="0" w:color="auto"/>
      </w:divBdr>
    </w:div>
    <w:div w:id="2012681137">
      <w:bodyDiv w:val="1"/>
      <w:marLeft w:val="0"/>
      <w:marRight w:val="0"/>
      <w:marTop w:val="0"/>
      <w:marBottom w:val="0"/>
      <w:divBdr>
        <w:top w:val="none" w:sz="0" w:space="0" w:color="auto"/>
        <w:left w:val="none" w:sz="0" w:space="0" w:color="auto"/>
        <w:bottom w:val="none" w:sz="0" w:space="0" w:color="auto"/>
        <w:right w:val="none" w:sz="0" w:space="0" w:color="auto"/>
      </w:divBdr>
    </w:div>
    <w:div w:id="2038311850">
      <w:bodyDiv w:val="1"/>
      <w:marLeft w:val="0"/>
      <w:marRight w:val="0"/>
      <w:marTop w:val="0"/>
      <w:marBottom w:val="0"/>
      <w:divBdr>
        <w:top w:val="none" w:sz="0" w:space="0" w:color="auto"/>
        <w:left w:val="none" w:sz="0" w:space="0" w:color="auto"/>
        <w:bottom w:val="none" w:sz="0" w:space="0" w:color="auto"/>
        <w:right w:val="none" w:sz="0" w:space="0" w:color="auto"/>
      </w:divBdr>
    </w:div>
    <w:div w:id="2070566657">
      <w:bodyDiv w:val="1"/>
      <w:marLeft w:val="0"/>
      <w:marRight w:val="0"/>
      <w:marTop w:val="0"/>
      <w:marBottom w:val="0"/>
      <w:divBdr>
        <w:top w:val="none" w:sz="0" w:space="0" w:color="auto"/>
        <w:left w:val="none" w:sz="0" w:space="0" w:color="auto"/>
        <w:bottom w:val="none" w:sz="0" w:space="0" w:color="auto"/>
        <w:right w:val="none" w:sz="0" w:space="0" w:color="auto"/>
      </w:divBdr>
      <w:divsChild>
        <w:div w:id="656374505">
          <w:marLeft w:val="15"/>
          <w:marRight w:val="0"/>
          <w:marTop w:val="0"/>
          <w:marBottom w:val="0"/>
          <w:divBdr>
            <w:top w:val="none" w:sz="0" w:space="0" w:color="auto"/>
            <w:left w:val="none" w:sz="0" w:space="0" w:color="auto"/>
            <w:bottom w:val="none" w:sz="0" w:space="0" w:color="auto"/>
            <w:right w:val="none" w:sz="0" w:space="0" w:color="auto"/>
          </w:divBdr>
        </w:div>
      </w:divsChild>
    </w:div>
    <w:div w:id="2108690530">
      <w:bodyDiv w:val="1"/>
      <w:marLeft w:val="0"/>
      <w:marRight w:val="0"/>
      <w:marTop w:val="0"/>
      <w:marBottom w:val="0"/>
      <w:divBdr>
        <w:top w:val="none" w:sz="0" w:space="0" w:color="auto"/>
        <w:left w:val="none" w:sz="0" w:space="0" w:color="auto"/>
        <w:bottom w:val="none" w:sz="0" w:space="0" w:color="auto"/>
        <w:right w:val="none" w:sz="0" w:space="0" w:color="auto"/>
      </w:divBdr>
    </w:div>
    <w:div w:id="2109502226">
      <w:bodyDiv w:val="1"/>
      <w:marLeft w:val="0"/>
      <w:marRight w:val="0"/>
      <w:marTop w:val="0"/>
      <w:marBottom w:val="0"/>
      <w:divBdr>
        <w:top w:val="none" w:sz="0" w:space="0" w:color="auto"/>
        <w:left w:val="none" w:sz="0" w:space="0" w:color="auto"/>
        <w:bottom w:val="none" w:sz="0" w:space="0" w:color="auto"/>
        <w:right w:val="none" w:sz="0" w:space="0" w:color="auto"/>
      </w:divBdr>
    </w:div>
    <w:div w:id="21235287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THU-KEG/MOOCCubeX/blob/main/docs/concept-en.m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rBQQM+rDgIjlh4n0sV4owp0hRA==">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</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3" ma:contentTypeDescription="Tạo tài liệu mới." ma:contentTypeScope="" ma:versionID="430ab00acea971f0d6df429d3fc9cf8a">
  <xsd:schema xmlns:xsd="http://www.w3.org/2001/XMLSchema" xmlns:xs="http://www.w3.org/2001/XMLSchema" xmlns:p="http://schemas.microsoft.com/office/2006/metadata/properties" xmlns:ns3="86b2c21e-bc8a-47d8-90cc-43181eba94ed" xmlns:ns4="81e90ab8-9e7d-4b67-ba12-d147179b0223" targetNamespace="http://schemas.microsoft.com/office/2006/metadata/properties" ma:root="true" ma:fieldsID="3a98ec4c634e890b63ba663a15f5d9f6" ns3:_="" ns4:_="">
    <xsd:import namespace="86b2c21e-bc8a-47d8-90cc-43181eba94ed"/>
    <xsd:import namespace="81e90ab8-9e7d-4b67-ba12-d147179b022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MediaServiceObjectDetectorVersion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_activity" ma:index="2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LhL21</b:Tag>
    <b:SourceType>InternetSite</b:SourceType>
    <b:Guid>{3E5C9210-236C-4815-B186-3486504FEC4E}</b:Guid>
    <b:Author>
      <b:Author>
        <b:NameList>
          <b:Person>
            <b:Last>Long</b:Last>
            <b:First>Lh</b:First>
          </b:Person>
        </b:NameList>
      </b:Author>
    </b:Author>
    <b:Title>vietnamese-fullname-generator</b:Title>
    <b:Year>2021</b:Year>
    <b:Month>March</b:Month>
    <b:Day>19th</b:Day>
    <b:YearAccessed>2024</b:YearAccessed>
    <b:MonthAccessed>May</b:MonthAccessed>
    <b:DayAccessed>28th</b:DayAccessed>
    <b:URL>https://github.com/lhlong/vietnamese-fullname-generator/commits/main/</b:URL>
    <b:RefOrder>4</b:RefOrder>
  </b:Source>
  <b:Source>
    <b:Tag>Tha18</b:Tag>
    <b:SourceType>ConferenceProceedings</b:SourceType>
    <b:Guid>{9647C21E-484B-4AD5-BE17-C3D2B2FBEB1A}</b:Guid>
    <b:Author>
      <b:Author>
        <b:Corporate>Thanh Vu, Dat Quoc Nguyen, Dai Quoc Nguyen, Mark Dras, and Mark Johnson</b:Corporate>
      </b:Author>
    </b:Author>
    <b:Title>VnCoreNLP: A Vietnamese Natural Language Processing Toolkit</b:Title>
    <b:Year>2018</b:Year>
    <b:ConferenceName>Proceedings of NAACL: Demonstrations</b:ConferenceName>
    <b:RefOrder>6</b:RefOrder>
  </b:Source>
  <b:Source>
    <b:Tag>Han04</b:Tag>
    <b:SourceType>ConferenceProceedings</b:SourceType>
    <b:Guid>{DA29DF27-7FF3-4743-B8ED-62AA1C155A72}</b:Guid>
    <b:Title>Mining Frequent Patterns without Candidate Generation: A Frequent-Pattern Tree Approach</b:Title>
    <b:Year>2004</b:Year>
    <b:Author>
      <b:Author>
        <b:Corporate>Han, J., Pei, J., Yin, Y. et al</b:Corporate>
      </b:Author>
    </b:Author>
    <b:ConferenceName>Data Mining and Knowledge Discovery 8</b:ConferenceName>
    <b:RefOrder>9</b:RefOrder>
  </b:Source>
  <b:Source>
    <b:Tag>Xia19</b:Tag>
    <b:SourceType>ConferenceProceedings</b:SourceType>
    <b:Guid>{35029D50-AAC9-49E9-ACDC-4971F9BAFB92}</b:Guid>
    <b:Author>
      <b:Author>
        <b:Corporate>Xiangnan He, Yixin Cao, Meng Liu, and Tat-Seng Chua</b:Corporate>
      </b:Author>
    </b:Author>
    <b:Title>KGAT: Knowledge graph attention network for recommendation</b:Title>
    <b:Year>2019</b:Year>
    <b:ConferenceName>KDD 2019</b:ConferenceName>
    <b:RefOrder>10</b:RefOrder>
  </b:Source>
  <b:Source>
    <b:Tag>Xue24</b:Tag>
    <b:SourceType>InternetSite</b:SourceType>
    <b:Guid>{EB25082B-8315-4272-8BA4-D9D6CA64FB43}</b:Guid>
    <b:Title>XuetangX: Online Courses from Top Universities</b:Title>
    <b:YearAccessed>2024</b:YearAccessed>
    <b:MonthAccessed>May</b:MonthAccessed>
    <b:DayAccessed>28th</b:DayAccessed>
    <b:URL>https://www.xuetangx.com/global</b:URL>
    <b:ProductionCompany>Tsinghua University</b:ProductionCompany>
    <b:RefOrder>2</b:RefOrder>
  </b:Source>
  <b:Source>
    <b:Tag>Cha24</b:Tag>
    <b:SourceType>InternetSite</b:SourceType>
    <b:Guid>{37833E18-980A-48E4-A01A-317222D5A65A}</b:Guid>
    <b:Title>ChatGPT</b:Title>
    <b:ProductionCompany>OpenAI</b:ProductionCompany>
    <b:YearAccessed>2024</b:YearAccessed>
    <b:MonthAccessed>May</b:MonthAccessed>
    <b:DayAccessed>28th</b:DayAccessed>
    <b:URL>https://chatgpt.com/</b:URL>
    <b:Version>(GPT-4)</b:Version>
    <b:RefOrder>7</b:RefOrder>
  </b:Source>
  <b:Source>
    <b:Tag>Dat20</b:Tag>
    <b:SourceType>ConferenceProceedings</b:SourceType>
    <b:Guid>{CA33C8AB-29A3-4E27-BAD8-26BA359D9020}</b:Guid>
    <b:Title>PhoBERT: Pre-trained language models for Vietnamese</b:Title>
    <b:Year>2020</b:Year>
    <b:Author>
      <b:Author>
        <b:Corporate>Dat Quoc Nguyen, Anh Tuan Nguyen</b:Corporate>
      </b:Author>
    </b:Author>
    <b:ConferenceName>Findings of the Association for Computational Linguistics: EMNLP 2020</b:ConferenceName>
    <b:RefOrder>5</b:RefOrder>
  </b:Source>
  <b:Source>
    <b:Tag>Gem24</b:Tag>
    <b:SourceType>InternetSite</b:SourceType>
    <b:Guid>{2B02C8A1-5DD2-427D-896C-0808C49A0710}</b:Guid>
    <b:Title>Gemini</b:Title>
    <b:ProductionCompany>Google</b:ProductionCompany>
    <b:YearAccessed>2024</b:YearAccessed>
    <b:MonthAccessed>May</b:MonthAccessed>
    <b:DayAccessed>28th</b:DayAccessed>
    <b:URL>https://gemini.google.com/app</b:URL>
    <b:RefOrder>8</b:RefOrder>
  </b:Source>
  <b:Source>
    <b:Tag>YuJ21</b:Tag>
    <b:SourceType>ConferenceProceedings</b:SourceType>
    <b:Guid>{981EF5EE-50C1-424D-BB36-57CF5BAF8D21}</b:Guid>
    <b:Author>
      <b:Author>
        <b:Corporate>Yu, J.; Wang, Y.; Zhong, Q.; Luo, G.; Mao, Y.; Sun, K.; Feng, W.; Xu, W.; Cao, S.; Zeng, K.; et al.</b:Corporate>
      </b:Author>
    </b:Author>
    <b:Title>MOOCCubeX: A Large Knowledge-centered Repository for Adaptive Learning in MOOCs</b:Title>
    <b:Year>2021</b:Year>
    <b:ConferenceName>In Proceedings of the 30th ACM International Conference on Information &amp; Knowledge Management</b:ConferenceName>
    <b:RefOrder>1</b:RefOrder>
  </b:Source>
  <b:Source>
    <b:Tag>PyP20</b:Tag>
    <b:SourceType>InternetSite</b:SourceType>
    <b:Guid>{421347D3-1015-4280-8159-7128622F97D2}</b:Guid>
    <b:Title>PyPI</b:Title>
    <b:Year>2020</b:Year>
    <b:ProductionCompany>Python Software Foundation</b:ProductionCompany>
    <b:Month>June</b:Month>
    <b:Day>14th</b:Day>
    <b:YearAccessed>2024</b:YearAccessed>
    <b:MonthAccessed>May</b:MonthAccessed>
    <b:DayAccessed>28th</b:DayAccessed>
    <b:URL>https://pypi.org/project/googletrans/</b:URL>
    <b:Author>
      <b:Author>
        <b:NameList>
          <b:Person>
            <b:Last>Han</b:Last>
            <b:First>Su</b:First>
            <b:Middle>Hun</b:Middle>
          </b:Person>
        </b:NameList>
      </b:Author>
    </b:Author>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C8F8F7-891B-4D59-A99F-C0D517883440}">
  <ds:schemaRefs>
    <ds:schemaRef ds:uri="http://schemas.microsoft.com/office/2006/metadata/properties"/>
    <ds:schemaRef ds:uri="http://schemas.microsoft.com/office/infopath/2007/PartnerControls"/>
    <ds:schemaRef ds:uri="81e90ab8-9e7d-4b67-ba12-d147179b0223"/>
  </ds:schemaRefs>
</ds:datastoreItem>
</file>

<file path=customXml/itemProps3.xml><?xml version="1.0" encoding="utf-8"?>
<ds:datastoreItem xmlns:ds="http://schemas.openxmlformats.org/officeDocument/2006/customXml" ds:itemID="{99F53351-BB4B-43BC-AE04-6168AB231880}">
  <ds:schemaRefs>
    <ds:schemaRef ds:uri="http://schemas.microsoft.com/sharepoint/v3/contenttype/forms"/>
  </ds:schemaRefs>
</ds:datastoreItem>
</file>

<file path=customXml/itemProps4.xml><?xml version="1.0" encoding="utf-8"?>
<ds:datastoreItem xmlns:ds="http://schemas.openxmlformats.org/officeDocument/2006/customXml" ds:itemID="{B5B59AE2-76FF-4BC2-ACED-830308D8E5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b2c21e-bc8a-47d8-90cc-43181eba94ed"/>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9E779AC-5C0D-4BE3-AE01-A529EBE50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7798</Words>
  <Characters>44452</Characters>
  <Application>Microsoft Office Word</Application>
  <DocSecurity>0</DocSecurity>
  <Lines>370</Lines>
  <Paragraphs>104</Paragraphs>
  <ScaleCrop>false</ScaleCrop>
  <Company/>
  <LinksUpToDate>false</LinksUpToDate>
  <CharactersWithSpaces>52146</CharactersWithSpaces>
  <SharedDoc>false</SharedDoc>
  <HLinks>
    <vt:vector size="240" baseType="variant">
      <vt:variant>
        <vt:i4>5505052</vt:i4>
      </vt:variant>
      <vt:variant>
        <vt:i4>477</vt:i4>
      </vt:variant>
      <vt:variant>
        <vt:i4>0</vt:i4>
      </vt:variant>
      <vt:variant>
        <vt:i4>5</vt:i4>
      </vt:variant>
      <vt:variant>
        <vt:lpwstr>https://github.com/THU-KEG/MOOCCubeX/blob/main/docs/concept-en.md</vt:lpwstr>
      </vt:variant>
      <vt:variant>
        <vt:lpwstr>entitiesotherjson</vt:lpwstr>
      </vt:variant>
      <vt:variant>
        <vt:i4>1966133</vt:i4>
      </vt:variant>
      <vt:variant>
        <vt:i4>230</vt:i4>
      </vt:variant>
      <vt:variant>
        <vt:i4>0</vt:i4>
      </vt:variant>
      <vt:variant>
        <vt:i4>5</vt:i4>
      </vt:variant>
      <vt:variant>
        <vt:lpwstr/>
      </vt:variant>
      <vt:variant>
        <vt:lpwstr>_Toc167176481</vt:lpwstr>
      </vt:variant>
      <vt:variant>
        <vt:i4>1966133</vt:i4>
      </vt:variant>
      <vt:variant>
        <vt:i4>224</vt:i4>
      </vt:variant>
      <vt:variant>
        <vt:i4>0</vt:i4>
      </vt:variant>
      <vt:variant>
        <vt:i4>5</vt:i4>
      </vt:variant>
      <vt:variant>
        <vt:lpwstr/>
      </vt:variant>
      <vt:variant>
        <vt:lpwstr>_Toc167176480</vt:lpwstr>
      </vt:variant>
      <vt:variant>
        <vt:i4>1114165</vt:i4>
      </vt:variant>
      <vt:variant>
        <vt:i4>218</vt:i4>
      </vt:variant>
      <vt:variant>
        <vt:i4>0</vt:i4>
      </vt:variant>
      <vt:variant>
        <vt:i4>5</vt:i4>
      </vt:variant>
      <vt:variant>
        <vt:lpwstr/>
      </vt:variant>
      <vt:variant>
        <vt:lpwstr>_Toc167176479</vt:lpwstr>
      </vt:variant>
      <vt:variant>
        <vt:i4>1114165</vt:i4>
      </vt:variant>
      <vt:variant>
        <vt:i4>212</vt:i4>
      </vt:variant>
      <vt:variant>
        <vt:i4>0</vt:i4>
      </vt:variant>
      <vt:variant>
        <vt:i4>5</vt:i4>
      </vt:variant>
      <vt:variant>
        <vt:lpwstr/>
      </vt:variant>
      <vt:variant>
        <vt:lpwstr>_Toc167176478</vt:lpwstr>
      </vt:variant>
      <vt:variant>
        <vt:i4>1114165</vt:i4>
      </vt:variant>
      <vt:variant>
        <vt:i4>206</vt:i4>
      </vt:variant>
      <vt:variant>
        <vt:i4>0</vt:i4>
      </vt:variant>
      <vt:variant>
        <vt:i4>5</vt:i4>
      </vt:variant>
      <vt:variant>
        <vt:lpwstr/>
      </vt:variant>
      <vt:variant>
        <vt:lpwstr>_Toc167176477</vt:lpwstr>
      </vt:variant>
      <vt:variant>
        <vt:i4>1114165</vt:i4>
      </vt:variant>
      <vt:variant>
        <vt:i4>200</vt:i4>
      </vt:variant>
      <vt:variant>
        <vt:i4>0</vt:i4>
      </vt:variant>
      <vt:variant>
        <vt:i4>5</vt:i4>
      </vt:variant>
      <vt:variant>
        <vt:lpwstr/>
      </vt:variant>
      <vt:variant>
        <vt:lpwstr>_Toc167176476</vt:lpwstr>
      </vt:variant>
      <vt:variant>
        <vt:i4>1114165</vt:i4>
      </vt:variant>
      <vt:variant>
        <vt:i4>194</vt:i4>
      </vt:variant>
      <vt:variant>
        <vt:i4>0</vt:i4>
      </vt:variant>
      <vt:variant>
        <vt:i4>5</vt:i4>
      </vt:variant>
      <vt:variant>
        <vt:lpwstr/>
      </vt:variant>
      <vt:variant>
        <vt:lpwstr>_Toc167176475</vt:lpwstr>
      </vt:variant>
      <vt:variant>
        <vt:i4>1114165</vt:i4>
      </vt:variant>
      <vt:variant>
        <vt:i4>188</vt:i4>
      </vt:variant>
      <vt:variant>
        <vt:i4>0</vt:i4>
      </vt:variant>
      <vt:variant>
        <vt:i4>5</vt:i4>
      </vt:variant>
      <vt:variant>
        <vt:lpwstr/>
      </vt:variant>
      <vt:variant>
        <vt:lpwstr>_Toc167176474</vt:lpwstr>
      </vt:variant>
      <vt:variant>
        <vt:i4>1114165</vt:i4>
      </vt:variant>
      <vt:variant>
        <vt:i4>182</vt:i4>
      </vt:variant>
      <vt:variant>
        <vt:i4>0</vt:i4>
      </vt:variant>
      <vt:variant>
        <vt:i4>5</vt:i4>
      </vt:variant>
      <vt:variant>
        <vt:lpwstr/>
      </vt:variant>
      <vt:variant>
        <vt:lpwstr>_Toc167176473</vt:lpwstr>
      </vt:variant>
      <vt:variant>
        <vt:i4>1114165</vt:i4>
      </vt:variant>
      <vt:variant>
        <vt:i4>176</vt:i4>
      </vt:variant>
      <vt:variant>
        <vt:i4>0</vt:i4>
      </vt:variant>
      <vt:variant>
        <vt:i4>5</vt:i4>
      </vt:variant>
      <vt:variant>
        <vt:lpwstr/>
      </vt:variant>
      <vt:variant>
        <vt:lpwstr>_Toc167176472</vt:lpwstr>
      </vt:variant>
      <vt:variant>
        <vt:i4>1114165</vt:i4>
      </vt:variant>
      <vt:variant>
        <vt:i4>170</vt:i4>
      </vt:variant>
      <vt:variant>
        <vt:i4>0</vt:i4>
      </vt:variant>
      <vt:variant>
        <vt:i4>5</vt:i4>
      </vt:variant>
      <vt:variant>
        <vt:lpwstr/>
      </vt:variant>
      <vt:variant>
        <vt:lpwstr>_Toc167176471</vt:lpwstr>
      </vt:variant>
      <vt:variant>
        <vt:i4>1114165</vt:i4>
      </vt:variant>
      <vt:variant>
        <vt:i4>164</vt:i4>
      </vt:variant>
      <vt:variant>
        <vt:i4>0</vt:i4>
      </vt:variant>
      <vt:variant>
        <vt:i4>5</vt:i4>
      </vt:variant>
      <vt:variant>
        <vt:lpwstr/>
      </vt:variant>
      <vt:variant>
        <vt:lpwstr>_Toc167176470</vt:lpwstr>
      </vt:variant>
      <vt:variant>
        <vt:i4>1048629</vt:i4>
      </vt:variant>
      <vt:variant>
        <vt:i4>158</vt:i4>
      </vt:variant>
      <vt:variant>
        <vt:i4>0</vt:i4>
      </vt:variant>
      <vt:variant>
        <vt:i4>5</vt:i4>
      </vt:variant>
      <vt:variant>
        <vt:lpwstr/>
      </vt:variant>
      <vt:variant>
        <vt:lpwstr>_Toc167176469</vt:lpwstr>
      </vt:variant>
      <vt:variant>
        <vt:i4>1048629</vt:i4>
      </vt:variant>
      <vt:variant>
        <vt:i4>152</vt:i4>
      </vt:variant>
      <vt:variant>
        <vt:i4>0</vt:i4>
      </vt:variant>
      <vt:variant>
        <vt:i4>5</vt:i4>
      </vt:variant>
      <vt:variant>
        <vt:lpwstr/>
      </vt:variant>
      <vt:variant>
        <vt:lpwstr>_Toc167176468</vt:lpwstr>
      </vt:variant>
      <vt:variant>
        <vt:i4>1048629</vt:i4>
      </vt:variant>
      <vt:variant>
        <vt:i4>146</vt:i4>
      </vt:variant>
      <vt:variant>
        <vt:i4>0</vt:i4>
      </vt:variant>
      <vt:variant>
        <vt:i4>5</vt:i4>
      </vt:variant>
      <vt:variant>
        <vt:lpwstr/>
      </vt:variant>
      <vt:variant>
        <vt:lpwstr>_Toc167176467</vt:lpwstr>
      </vt:variant>
      <vt:variant>
        <vt:i4>1048629</vt:i4>
      </vt:variant>
      <vt:variant>
        <vt:i4>140</vt:i4>
      </vt:variant>
      <vt:variant>
        <vt:i4>0</vt:i4>
      </vt:variant>
      <vt:variant>
        <vt:i4>5</vt:i4>
      </vt:variant>
      <vt:variant>
        <vt:lpwstr/>
      </vt:variant>
      <vt:variant>
        <vt:lpwstr>_Toc167176466</vt:lpwstr>
      </vt:variant>
      <vt:variant>
        <vt:i4>1048629</vt:i4>
      </vt:variant>
      <vt:variant>
        <vt:i4>134</vt:i4>
      </vt:variant>
      <vt:variant>
        <vt:i4>0</vt:i4>
      </vt:variant>
      <vt:variant>
        <vt:i4>5</vt:i4>
      </vt:variant>
      <vt:variant>
        <vt:lpwstr/>
      </vt:variant>
      <vt:variant>
        <vt:lpwstr>_Toc167176465</vt:lpwstr>
      </vt:variant>
      <vt:variant>
        <vt:i4>1048629</vt:i4>
      </vt:variant>
      <vt:variant>
        <vt:i4>128</vt:i4>
      </vt:variant>
      <vt:variant>
        <vt:i4>0</vt:i4>
      </vt:variant>
      <vt:variant>
        <vt:i4>5</vt:i4>
      </vt:variant>
      <vt:variant>
        <vt:lpwstr/>
      </vt:variant>
      <vt:variant>
        <vt:lpwstr>_Toc167176464</vt:lpwstr>
      </vt:variant>
      <vt:variant>
        <vt:i4>1048629</vt:i4>
      </vt:variant>
      <vt:variant>
        <vt:i4>122</vt:i4>
      </vt:variant>
      <vt:variant>
        <vt:i4>0</vt:i4>
      </vt:variant>
      <vt:variant>
        <vt:i4>5</vt:i4>
      </vt:variant>
      <vt:variant>
        <vt:lpwstr/>
      </vt:variant>
      <vt:variant>
        <vt:lpwstr>_Toc167176463</vt:lpwstr>
      </vt:variant>
      <vt:variant>
        <vt:i4>1048629</vt:i4>
      </vt:variant>
      <vt:variant>
        <vt:i4>116</vt:i4>
      </vt:variant>
      <vt:variant>
        <vt:i4>0</vt:i4>
      </vt:variant>
      <vt:variant>
        <vt:i4>5</vt:i4>
      </vt:variant>
      <vt:variant>
        <vt:lpwstr/>
      </vt:variant>
      <vt:variant>
        <vt:lpwstr>_Toc167176462</vt:lpwstr>
      </vt:variant>
      <vt:variant>
        <vt:i4>1048629</vt:i4>
      </vt:variant>
      <vt:variant>
        <vt:i4>110</vt:i4>
      </vt:variant>
      <vt:variant>
        <vt:i4>0</vt:i4>
      </vt:variant>
      <vt:variant>
        <vt:i4>5</vt:i4>
      </vt:variant>
      <vt:variant>
        <vt:lpwstr/>
      </vt:variant>
      <vt:variant>
        <vt:lpwstr>_Toc167176461</vt:lpwstr>
      </vt:variant>
      <vt:variant>
        <vt:i4>1048629</vt:i4>
      </vt:variant>
      <vt:variant>
        <vt:i4>104</vt:i4>
      </vt:variant>
      <vt:variant>
        <vt:i4>0</vt:i4>
      </vt:variant>
      <vt:variant>
        <vt:i4>5</vt:i4>
      </vt:variant>
      <vt:variant>
        <vt:lpwstr/>
      </vt:variant>
      <vt:variant>
        <vt:lpwstr>_Toc167176460</vt:lpwstr>
      </vt:variant>
      <vt:variant>
        <vt:i4>1245237</vt:i4>
      </vt:variant>
      <vt:variant>
        <vt:i4>98</vt:i4>
      </vt:variant>
      <vt:variant>
        <vt:i4>0</vt:i4>
      </vt:variant>
      <vt:variant>
        <vt:i4>5</vt:i4>
      </vt:variant>
      <vt:variant>
        <vt:lpwstr/>
      </vt:variant>
      <vt:variant>
        <vt:lpwstr>_Toc167176459</vt:lpwstr>
      </vt:variant>
      <vt:variant>
        <vt:i4>1245237</vt:i4>
      </vt:variant>
      <vt:variant>
        <vt:i4>92</vt:i4>
      </vt:variant>
      <vt:variant>
        <vt:i4>0</vt:i4>
      </vt:variant>
      <vt:variant>
        <vt:i4>5</vt:i4>
      </vt:variant>
      <vt:variant>
        <vt:lpwstr/>
      </vt:variant>
      <vt:variant>
        <vt:lpwstr>_Toc167176458</vt:lpwstr>
      </vt:variant>
      <vt:variant>
        <vt:i4>1245237</vt:i4>
      </vt:variant>
      <vt:variant>
        <vt:i4>86</vt:i4>
      </vt:variant>
      <vt:variant>
        <vt:i4>0</vt:i4>
      </vt:variant>
      <vt:variant>
        <vt:i4>5</vt:i4>
      </vt:variant>
      <vt:variant>
        <vt:lpwstr/>
      </vt:variant>
      <vt:variant>
        <vt:lpwstr>_Toc167176457</vt:lpwstr>
      </vt:variant>
      <vt:variant>
        <vt:i4>1245237</vt:i4>
      </vt:variant>
      <vt:variant>
        <vt:i4>80</vt:i4>
      </vt:variant>
      <vt:variant>
        <vt:i4>0</vt:i4>
      </vt:variant>
      <vt:variant>
        <vt:i4>5</vt:i4>
      </vt:variant>
      <vt:variant>
        <vt:lpwstr/>
      </vt:variant>
      <vt:variant>
        <vt:lpwstr>_Toc167176456</vt:lpwstr>
      </vt:variant>
      <vt:variant>
        <vt:i4>1245237</vt:i4>
      </vt:variant>
      <vt:variant>
        <vt:i4>74</vt:i4>
      </vt:variant>
      <vt:variant>
        <vt:i4>0</vt:i4>
      </vt:variant>
      <vt:variant>
        <vt:i4>5</vt:i4>
      </vt:variant>
      <vt:variant>
        <vt:lpwstr/>
      </vt:variant>
      <vt:variant>
        <vt:lpwstr>_Toc167176455</vt:lpwstr>
      </vt:variant>
      <vt:variant>
        <vt:i4>1245237</vt:i4>
      </vt:variant>
      <vt:variant>
        <vt:i4>68</vt:i4>
      </vt:variant>
      <vt:variant>
        <vt:i4>0</vt:i4>
      </vt:variant>
      <vt:variant>
        <vt:i4>5</vt:i4>
      </vt:variant>
      <vt:variant>
        <vt:lpwstr/>
      </vt:variant>
      <vt:variant>
        <vt:lpwstr>_Toc167176454</vt:lpwstr>
      </vt:variant>
      <vt:variant>
        <vt:i4>1245237</vt:i4>
      </vt:variant>
      <vt:variant>
        <vt:i4>62</vt:i4>
      </vt:variant>
      <vt:variant>
        <vt:i4>0</vt:i4>
      </vt:variant>
      <vt:variant>
        <vt:i4>5</vt:i4>
      </vt:variant>
      <vt:variant>
        <vt:lpwstr/>
      </vt:variant>
      <vt:variant>
        <vt:lpwstr>_Toc167176453</vt:lpwstr>
      </vt:variant>
      <vt:variant>
        <vt:i4>1245237</vt:i4>
      </vt:variant>
      <vt:variant>
        <vt:i4>56</vt:i4>
      </vt:variant>
      <vt:variant>
        <vt:i4>0</vt:i4>
      </vt:variant>
      <vt:variant>
        <vt:i4>5</vt:i4>
      </vt:variant>
      <vt:variant>
        <vt:lpwstr/>
      </vt:variant>
      <vt:variant>
        <vt:lpwstr>_Toc167176452</vt:lpwstr>
      </vt:variant>
      <vt:variant>
        <vt:i4>1245237</vt:i4>
      </vt:variant>
      <vt:variant>
        <vt:i4>50</vt:i4>
      </vt:variant>
      <vt:variant>
        <vt:i4>0</vt:i4>
      </vt:variant>
      <vt:variant>
        <vt:i4>5</vt:i4>
      </vt:variant>
      <vt:variant>
        <vt:lpwstr/>
      </vt:variant>
      <vt:variant>
        <vt:lpwstr>_Toc167176451</vt:lpwstr>
      </vt:variant>
      <vt:variant>
        <vt:i4>1245237</vt:i4>
      </vt:variant>
      <vt:variant>
        <vt:i4>44</vt:i4>
      </vt:variant>
      <vt:variant>
        <vt:i4>0</vt:i4>
      </vt:variant>
      <vt:variant>
        <vt:i4>5</vt:i4>
      </vt:variant>
      <vt:variant>
        <vt:lpwstr/>
      </vt:variant>
      <vt:variant>
        <vt:lpwstr>_Toc167176450</vt:lpwstr>
      </vt:variant>
      <vt:variant>
        <vt:i4>1179701</vt:i4>
      </vt:variant>
      <vt:variant>
        <vt:i4>38</vt:i4>
      </vt:variant>
      <vt:variant>
        <vt:i4>0</vt:i4>
      </vt:variant>
      <vt:variant>
        <vt:i4>5</vt:i4>
      </vt:variant>
      <vt:variant>
        <vt:lpwstr/>
      </vt:variant>
      <vt:variant>
        <vt:lpwstr>_Toc167176449</vt:lpwstr>
      </vt:variant>
      <vt:variant>
        <vt:i4>1179701</vt:i4>
      </vt:variant>
      <vt:variant>
        <vt:i4>32</vt:i4>
      </vt:variant>
      <vt:variant>
        <vt:i4>0</vt:i4>
      </vt:variant>
      <vt:variant>
        <vt:i4>5</vt:i4>
      </vt:variant>
      <vt:variant>
        <vt:lpwstr/>
      </vt:variant>
      <vt:variant>
        <vt:lpwstr>_Toc167176448</vt:lpwstr>
      </vt:variant>
      <vt:variant>
        <vt:i4>1179701</vt:i4>
      </vt:variant>
      <vt:variant>
        <vt:i4>26</vt:i4>
      </vt:variant>
      <vt:variant>
        <vt:i4>0</vt:i4>
      </vt:variant>
      <vt:variant>
        <vt:i4>5</vt:i4>
      </vt:variant>
      <vt:variant>
        <vt:lpwstr/>
      </vt:variant>
      <vt:variant>
        <vt:lpwstr>_Toc167176447</vt:lpwstr>
      </vt:variant>
      <vt:variant>
        <vt:i4>1179701</vt:i4>
      </vt:variant>
      <vt:variant>
        <vt:i4>20</vt:i4>
      </vt:variant>
      <vt:variant>
        <vt:i4>0</vt:i4>
      </vt:variant>
      <vt:variant>
        <vt:i4>5</vt:i4>
      </vt:variant>
      <vt:variant>
        <vt:lpwstr/>
      </vt:variant>
      <vt:variant>
        <vt:lpwstr>_Toc167176446</vt:lpwstr>
      </vt:variant>
      <vt:variant>
        <vt:i4>1179701</vt:i4>
      </vt:variant>
      <vt:variant>
        <vt:i4>14</vt:i4>
      </vt:variant>
      <vt:variant>
        <vt:i4>0</vt:i4>
      </vt:variant>
      <vt:variant>
        <vt:i4>5</vt:i4>
      </vt:variant>
      <vt:variant>
        <vt:lpwstr/>
      </vt:variant>
      <vt:variant>
        <vt:lpwstr>_Toc167176445</vt:lpwstr>
      </vt:variant>
      <vt:variant>
        <vt:i4>1179701</vt:i4>
      </vt:variant>
      <vt:variant>
        <vt:i4>8</vt:i4>
      </vt:variant>
      <vt:variant>
        <vt:i4>0</vt:i4>
      </vt:variant>
      <vt:variant>
        <vt:i4>5</vt:i4>
      </vt:variant>
      <vt:variant>
        <vt:lpwstr/>
      </vt:variant>
      <vt:variant>
        <vt:lpwstr>_Toc167176444</vt:lpwstr>
      </vt:variant>
      <vt:variant>
        <vt:i4>1179701</vt:i4>
      </vt:variant>
      <vt:variant>
        <vt:i4>2</vt:i4>
      </vt:variant>
      <vt:variant>
        <vt:i4>0</vt:i4>
      </vt:variant>
      <vt:variant>
        <vt:i4>5</vt:i4>
      </vt:variant>
      <vt:variant>
        <vt:lpwstr/>
      </vt:variant>
      <vt:variant>
        <vt:lpwstr>_Toc167176443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Văn Khải</dc:creator>
  <cp:keywords/>
  <cp:lastModifiedBy>Trương Văn Khải</cp:lastModifiedBy>
  <cp:revision>5</cp:revision>
  <cp:lastPrinted>2024-06-04T10:28:00Z</cp:lastPrinted>
  <dcterms:created xsi:type="dcterms:W3CDTF">2024-06-04T01:30:00Z</dcterms:created>
  <dcterms:modified xsi:type="dcterms:W3CDTF">2024-06-04T10:28:00Z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